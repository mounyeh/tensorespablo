
<file path=[Content_Types].xml><?xml version="1.0" encoding="utf-8"?>
<Types xmlns="http://schemas.openxmlformats.org/package/2006/content-types">
  <Override PartName="/word/footnotes.xml" ContentType="application/vnd.openxmlformats-officedocument.wordprocessingml.footnotes+xml"/>
  <Override PartName="/word/header18.xml" ContentType="application/vnd.openxmlformats-officedocument.wordprocessingml.header+xml"/>
  <Override PartName="/word/header2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Default Extension="jpeg" ContentType="image/jpeg"/>
  <Override PartName="/word/header24.xml" ContentType="application/vnd.openxmlformats-officedocument.wordprocessingml.header+xml"/>
  <Override PartName="/word/header25.xml" ContentType="application/vnd.openxmlformats-officedocument.wordprocessingml.header+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30.xml" ContentType="application/vnd.openxmlformats-officedocument.wordprocessingml.header+xml"/>
  <Override PartName="/word/glossary/document.xml" ContentType="application/vnd.openxmlformats-officedocument.wordprocessingml.document.glossary+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header19.xml" ContentType="application/vnd.openxmlformats-officedocument.wordprocessingml.header+xml"/>
  <Override PartName="/word/header28.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497" w:type="dxa"/>
        <w:tblLayout w:type="fixed"/>
        <w:tblCellMar>
          <w:left w:w="70" w:type="dxa"/>
          <w:right w:w="70" w:type="dxa"/>
        </w:tblCellMar>
        <w:tblLook w:val="0000"/>
      </w:tblPr>
      <w:tblGrid>
        <w:gridCol w:w="2126"/>
        <w:gridCol w:w="5127"/>
        <w:gridCol w:w="2244"/>
      </w:tblGrid>
      <w:tr w:rsidR="00D21E95" w:rsidRPr="00D21E95" w:rsidTr="00190C11">
        <w:tblPrEx>
          <w:tblCellMar>
            <w:top w:w="0" w:type="dxa"/>
            <w:bottom w:w="0" w:type="dxa"/>
          </w:tblCellMar>
        </w:tblPrEx>
        <w:tc>
          <w:tcPr>
            <w:tcW w:w="2126" w:type="dxa"/>
            <w:tcBorders>
              <w:top w:val="nil"/>
              <w:left w:val="nil"/>
              <w:bottom w:val="nil"/>
              <w:right w:val="nil"/>
            </w:tcBorders>
          </w:tcPr>
          <w:p w:rsidR="00D21E95" w:rsidRPr="00D21E95" w:rsidRDefault="00D21E95" w:rsidP="00D21E95">
            <w:pPr>
              <w:tabs>
                <w:tab w:val="clear" w:pos="1701"/>
                <w:tab w:val="center" w:pos="4252"/>
                <w:tab w:val="right" w:pos="8504"/>
              </w:tabs>
              <w:spacing w:after="0" w:line="360" w:lineRule="auto"/>
              <w:ind w:firstLine="0"/>
              <w:contextualSpacing w:val="0"/>
              <w:rPr>
                <w:rFonts w:ascii="Times New Roman" w:eastAsiaTheme="minorEastAsia" w:hAnsi="Times New Roman" w:cs="Times New Roman"/>
                <w:sz w:val="20"/>
                <w:szCs w:val="20"/>
                <w:lang w:val="es-ES_tradnl" w:eastAsia="es-ES"/>
              </w:rPr>
            </w:pPr>
            <w:r>
              <w:rPr>
                <w:rFonts w:ascii="Times New Roman" w:eastAsiaTheme="minorEastAsia" w:hAnsi="Times New Roman" w:cs="Times New Roman"/>
                <w:noProof/>
                <w:sz w:val="20"/>
                <w:szCs w:val="20"/>
                <w:lang w:eastAsia="es-ES"/>
              </w:rPr>
              <w:drawing>
                <wp:inline distT="0" distB="0" distL="0" distR="0">
                  <wp:extent cx="1108710" cy="1206500"/>
                  <wp:effectExtent l="1905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 cstate="print"/>
                          <a:srcRect/>
                          <a:stretch>
                            <a:fillRect/>
                          </a:stretch>
                        </pic:blipFill>
                        <pic:spPr bwMode="auto">
                          <a:xfrm>
                            <a:off x="0" y="0"/>
                            <a:ext cx="1108710" cy="1206500"/>
                          </a:xfrm>
                          <a:prstGeom prst="rect">
                            <a:avLst/>
                          </a:prstGeom>
                          <a:noFill/>
                          <a:ln w="9525">
                            <a:noFill/>
                            <a:miter lim="800000"/>
                            <a:headEnd/>
                            <a:tailEnd/>
                          </a:ln>
                        </pic:spPr>
                      </pic:pic>
                    </a:graphicData>
                  </a:graphic>
                </wp:inline>
              </w:drawing>
            </w:r>
          </w:p>
        </w:tc>
        <w:tc>
          <w:tcPr>
            <w:tcW w:w="512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center"/>
              <w:rPr>
                <w:rFonts w:ascii="Times New Roman" w:eastAsiaTheme="minorEastAsia" w:hAnsi="Times New Roman" w:cs="Times New Roman"/>
                <w:b/>
                <w:bCs/>
                <w:sz w:val="28"/>
                <w:szCs w:val="28"/>
                <w:lang w:val="es-ES_tradnl" w:eastAsia="es-ES"/>
              </w:rPr>
            </w:pPr>
          </w:p>
          <w:p w:rsidR="00D21E95" w:rsidRPr="00D21E95" w:rsidRDefault="00D21E95" w:rsidP="00D21E95">
            <w:pPr>
              <w:tabs>
                <w:tab w:val="clear" w:pos="1701"/>
              </w:tabs>
              <w:spacing w:after="0" w:line="360" w:lineRule="auto"/>
              <w:ind w:firstLine="0"/>
              <w:contextualSpacing w:val="0"/>
              <w:jc w:val="center"/>
              <w:rPr>
                <w:rFonts w:ascii="Times New Roman" w:eastAsiaTheme="minorEastAsia" w:hAnsi="Times New Roman" w:cs="Times New Roman"/>
                <w:b/>
                <w:bCs/>
                <w:sz w:val="28"/>
                <w:szCs w:val="28"/>
                <w:lang w:val="es-ES_tradnl" w:eastAsia="es-ES"/>
              </w:rPr>
            </w:pPr>
            <w:r w:rsidRPr="00D21E95">
              <w:rPr>
                <w:rFonts w:ascii="Times New Roman" w:eastAsiaTheme="minorEastAsia" w:hAnsi="Times New Roman" w:cs="Times New Roman"/>
                <w:b/>
                <w:bCs/>
                <w:sz w:val="28"/>
                <w:szCs w:val="28"/>
                <w:lang w:val="es-ES_tradnl" w:eastAsia="es-ES"/>
              </w:rPr>
              <w:br/>
              <w:t xml:space="preserve">UNIVERSIDAD DE VALLADOLID </w:t>
            </w:r>
          </w:p>
          <w:p w:rsidR="00D21E95" w:rsidRPr="00D21E95" w:rsidRDefault="00D21E95" w:rsidP="00D21E95">
            <w:pPr>
              <w:tabs>
                <w:tab w:val="clear" w:pos="1701"/>
              </w:tabs>
              <w:spacing w:after="0" w:line="360" w:lineRule="auto"/>
              <w:ind w:firstLine="0"/>
              <w:contextualSpacing w:val="0"/>
              <w:jc w:val="center"/>
              <w:rPr>
                <w:rFonts w:ascii="Times New Roman" w:eastAsiaTheme="minorEastAsia" w:hAnsi="Times New Roman" w:cs="Times New Roman"/>
                <w:b/>
                <w:bCs/>
                <w:sz w:val="28"/>
                <w:szCs w:val="28"/>
                <w:lang w:val="es-ES_tradnl" w:eastAsia="es-ES"/>
              </w:rPr>
            </w:pPr>
            <w:r w:rsidRPr="00D21E95">
              <w:rPr>
                <w:rFonts w:ascii="Times New Roman" w:eastAsiaTheme="minorEastAsia" w:hAnsi="Times New Roman" w:cs="Times New Roman"/>
                <w:b/>
                <w:bCs/>
                <w:sz w:val="28"/>
                <w:szCs w:val="28"/>
                <w:lang w:val="es-ES_tradnl" w:eastAsia="es-ES"/>
              </w:rPr>
              <w:br/>
            </w:r>
          </w:p>
          <w:p w:rsidR="00D21E95" w:rsidRPr="00D21E95" w:rsidRDefault="00D21E95" w:rsidP="00D21E95">
            <w:pPr>
              <w:tabs>
                <w:tab w:val="clear" w:pos="1701"/>
              </w:tabs>
              <w:spacing w:after="0" w:line="360" w:lineRule="auto"/>
              <w:ind w:firstLine="0"/>
              <w:contextualSpacing w:val="0"/>
              <w:jc w:val="center"/>
              <w:rPr>
                <w:rFonts w:ascii="Times New Roman" w:eastAsiaTheme="minorEastAsia" w:hAnsi="Times New Roman" w:cs="Times New Roman"/>
                <w:sz w:val="28"/>
                <w:szCs w:val="28"/>
                <w:lang w:val="es-ES_tradnl" w:eastAsia="es-ES"/>
              </w:rPr>
            </w:pPr>
            <w:r w:rsidRPr="00D21E95">
              <w:rPr>
                <w:rFonts w:ascii="Times New Roman" w:eastAsiaTheme="minorEastAsia" w:hAnsi="Times New Roman" w:cs="Times New Roman"/>
                <w:b/>
                <w:bCs/>
                <w:sz w:val="28"/>
                <w:szCs w:val="28"/>
                <w:lang w:val="es-ES_tradnl" w:eastAsia="es-ES"/>
              </w:rPr>
              <w:t>ESCUELA TÉCNICA SUPERIOR</w:t>
            </w:r>
          </w:p>
        </w:tc>
        <w:tc>
          <w:tcPr>
            <w:tcW w:w="2244" w:type="dxa"/>
            <w:tcBorders>
              <w:top w:val="nil"/>
              <w:left w:val="nil"/>
              <w:bottom w:val="nil"/>
              <w:right w:val="nil"/>
            </w:tcBorders>
          </w:tcPr>
          <w:p w:rsidR="00D21E95" w:rsidRPr="00D21E95" w:rsidRDefault="00D21E95" w:rsidP="00D21E95">
            <w:pPr>
              <w:tabs>
                <w:tab w:val="clear" w:pos="1701"/>
              </w:tabs>
              <w:spacing w:before="120" w:after="0" w:line="360" w:lineRule="auto"/>
              <w:ind w:firstLine="0"/>
              <w:contextualSpacing w:val="0"/>
              <w:jc w:val="center"/>
              <w:rPr>
                <w:rFonts w:ascii="Arial" w:eastAsiaTheme="minorEastAsia" w:hAnsi="Arial" w:cs="Arial"/>
                <w:b/>
                <w:bCs/>
                <w:sz w:val="28"/>
                <w:szCs w:val="28"/>
                <w:lang w:val="es-ES_tradnl" w:eastAsia="es-ES"/>
              </w:rPr>
            </w:pPr>
            <w:r>
              <w:rPr>
                <w:rFonts w:ascii="Arial" w:eastAsiaTheme="minorEastAsia" w:hAnsi="Arial" w:cs="Arial"/>
                <w:b/>
                <w:bCs/>
                <w:noProof/>
                <w:sz w:val="20"/>
                <w:szCs w:val="20"/>
                <w:lang w:eastAsia="es-ES"/>
              </w:rPr>
              <w:drawing>
                <wp:inline distT="0" distB="0" distL="0" distR="0">
                  <wp:extent cx="1322705" cy="1342390"/>
                  <wp:effectExtent l="1905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 cstate="print"/>
                          <a:srcRect/>
                          <a:stretch>
                            <a:fillRect/>
                          </a:stretch>
                        </pic:blipFill>
                        <pic:spPr bwMode="auto">
                          <a:xfrm>
                            <a:off x="0" y="0"/>
                            <a:ext cx="1322705" cy="1342390"/>
                          </a:xfrm>
                          <a:prstGeom prst="rect">
                            <a:avLst/>
                          </a:prstGeom>
                          <a:noFill/>
                          <a:ln w="9525">
                            <a:noFill/>
                            <a:miter lim="800000"/>
                            <a:headEnd/>
                            <a:tailEnd/>
                          </a:ln>
                        </pic:spPr>
                      </pic:pic>
                    </a:graphicData>
                  </a:graphic>
                </wp:inline>
              </w:drawing>
            </w:r>
          </w:p>
        </w:tc>
      </w:tr>
      <w:tr w:rsidR="00D21E95" w:rsidRPr="00D21E95" w:rsidTr="00190C11">
        <w:tblPrEx>
          <w:tblCellMar>
            <w:top w:w="0" w:type="dxa"/>
            <w:bottom w:w="0" w:type="dxa"/>
          </w:tblCellMar>
        </w:tblPrEx>
        <w:tc>
          <w:tcPr>
            <w:tcW w:w="9497" w:type="dxa"/>
            <w:gridSpan w:val="3"/>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center"/>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b/>
                <w:bCs/>
                <w:sz w:val="28"/>
                <w:szCs w:val="28"/>
                <w:lang w:val="es-ES_tradnl" w:eastAsia="es-ES"/>
              </w:rPr>
              <w:t>DE INGENIEROS DE TELECOMUNICACIÓN</w:t>
            </w:r>
          </w:p>
        </w:tc>
      </w:tr>
    </w:tbl>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p w:rsidR="00D21E95" w:rsidRPr="00D21E95" w:rsidRDefault="00D21E95" w:rsidP="00D21E95">
      <w:pPr>
        <w:tabs>
          <w:tab w:val="clear" w:pos="1701"/>
        </w:tabs>
        <w:spacing w:before="120" w:after="0" w:line="360" w:lineRule="auto"/>
        <w:ind w:firstLine="0"/>
        <w:contextualSpacing w:val="0"/>
        <w:jc w:val="center"/>
        <w:rPr>
          <w:rFonts w:ascii="Arial" w:eastAsiaTheme="minorEastAsia" w:hAnsi="Arial" w:cs="Arial"/>
          <w:b/>
          <w:bCs/>
          <w:sz w:val="28"/>
          <w:szCs w:val="28"/>
          <w:lang w:val="es-ES_tradnl" w:eastAsia="es-ES"/>
        </w:rPr>
      </w:pPr>
    </w:p>
    <w:p w:rsidR="00D21E95" w:rsidRPr="00D21E95" w:rsidRDefault="00D21E95" w:rsidP="00D21E95">
      <w:pPr>
        <w:tabs>
          <w:tab w:val="clear" w:pos="1701"/>
        </w:tabs>
        <w:spacing w:before="120" w:after="0" w:line="360" w:lineRule="auto"/>
        <w:ind w:firstLine="0"/>
        <w:contextualSpacing w:val="0"/>
        <w:jc w:val="center"/>
        <w:rPr>
          <w:rFonts w:ascii="Arial" w:eastAsiaTheme="minorEastAsia" w:hAnsi="Arial" w:cs="Arial"/>
          <w:b/>
          <w:bCs/>
          <w:sz w:val="36"/>
          <w:szCs w:val="36"/>
          <w:lang w:val="es-ES_tradnl" w:eastAsia="es-ES"/>
        </w:rPr>
      </w:pPr>
      <w:r w:rsidRPr="00D21E95">
        <w:rPr>
          <w:rFonts w:ascii="Arial" w:eastAsiaTheme="minorEastAsia" w:hAnsi="Arial" w:cs="Arial"/>
          <w:b/>
          <w:bCs/>
          <w:sz w:val="36"/>
          <w:szCs w:val="36"/>
          <w:lang w:val="es-ES_tradnl" w:eastAsia="es-ES"/>
        </w:rPr>
        <w:t>PROYECTO FIN DE CARRERA</w:t>
      </w:r>
    </w:p>
    <w:p w:rsidR="00D21E95" w:rsidRPr="00D21E95" w:rsidRDefault="00D21E95" w:rsidP="00D21E95">
      <w:pPr>
        <w:tabs>
          <w:tab w:val="clear" w:pos="1701"/>
        </w:tabs>
        <w:spacing w:after="0" w:line="360" w:lineRule="auto"/>
        <w:ind w:firstLine="0"/>
        <w:contextualSpacing w:val="0"/>
        <w:jc w:val="center"/>
        <w:rPr>
          <w:rFonts w:ascii="Arial" w:eastAsiaTheme="minorEastAsia" w:hAnsi="Arial" w:cs="Arial"/>
          <w:b/>
          <w:bCs/>
          <w:sz w:val="28"/>
          <w:szCs w:val="28"/>
          <w:lang w:val="es-ES_tradnl" w:eastAsia="es-ES"/>
        </w:rPr>
      </w:pPr>
      <w:r w:rsidRPr="00D21E95">
        <w:rPr>
          <w:rFonts w:ascii="Arial" w:eastAsiaTheme="minorEastAsia" w:hAnsi="Arial" w:cs="Arial"/>
          <w:b/>
          <w:bCs/>
          <w:sz w:val="28"/>
          <w:szCs w:val="28"/>
          <w:lang w:val="es-ES_tradnl" w:eastAsia="es-ES"/>
        </w:rPr>
        <w:t>INGENIERO TÉCNICO DE TELECOMUNICACIÓN.</w:t>
      </w:r>
    </w:p>
    <w:p w:rsidR="00D21E95" w:rsidRPr="00D21E95" w:rsidRDefault="00D21E95" w:rsidP="00D21E95">
      <w:pPr>
        <w:tabs>
          <w:tab w:val="clear" w:pos="1701"/>
        </w:tabs>
        <w:spacing w:after="0" w:line="360" w:lineRule="auto"/>
        <w:ind w:firstLine="0"/>
        <w:contextualSpacing w:val="0"/>
        <w:jc w:val="center"/>
        <w:rPr>
          <w:rFonts w:ascii="Arial" w:eastAsiaTheme="minorEastAsia" w:hAnsi="Arial" w:cs="Arial"/>
          <w:b/>
          <w:bCs/>
          <w:sz w:val="28"/>
          <w:szCs w:val="28"/>
          <w:lang w:val="es-ES_tradnl" w:eastAsia="es-ES"/>
        </w:rPr>
      </w:pPr>
      <w:r w:rsidRPr="00D21E95">
        <w:rPr>
          <w:rFonts w:ascii="Arial" w:eastAsiaTheme="minorEastAsia" w:hAnsi="Arial" w:cs="Arial"/>
          <w:b/>
          <w:bCs/>
          <w:sz w:val="28"/>
          <w:szCs w:val="28"/>
          <w:lang w:val="es-ES_tradnl" w:eastAsia="es-ES"/>
        </w:rPr>
        <w:t>TELEMÁTICA</w:t>
      </w:r>
    </w:p>
    <w:p w:rsidR="00D21E95" w:rsidRPr="00D21E95" w:rsidRDefault="00D21E95" w:rsidP="00D21E95">
      <w:pPr>
        <w:tabs>
          <w:tab w:val="clear" w:pos="1701"/>
        </w:tabs>
        <w:spacing w:after="0" w:line="360" w:lineRule="auto"/>
        <w:ind w:firstLine="0"/>
        <w:contextualSpacing w:val="0"/>
        <w:jc w:val="center"/>
        <w:rPr>
          <w:rFonts w:ascii="Arial" w:eastAsiaTheme="minorEastAsia" w:hAnsi="Arial" w:cs="Arial"/>
          <w:b/>
          <w:bCs/>
          <w:sz w:val="28"/>
          <w:szCs w:val="28"/>
          <w:lang w:val="es-ES_tradnl" w:eastAsia="es-ES"/>
        </w:rPr>
      </w:pPr>
    </w:p>
    <w:p w:rsidR="00D21E95" w:rsidRPr="00D21E95" w:rsidRDefault="00D21E95" w:rsidP="00D21E95">
      <w:pPr>
        <w:tabs>
          <w:tab w:val="clear" w:pos="1701"/>
        </w:tabs>
        <w:spacing w:after="0" w:line="360" w:lineRule="auto"/>
        <w:ind w:firstLine="0"/>
        <w:contextualSpacing w:val="0"/>
        <w:jc w:val="center"/>
        <w:rPr>
          <w:rFonts w:ascii="Bookman Old Style" w:eastAsiaTheme="minorEastAsia" w:hAnsi="Bookman Old Style" w:cs="Bookman Old Style"/>
          <w:bCs/>
          <w:sz w:val="48"/>
          <w:szCs w:val="48"/>
          <w:lang w:eastAsia="es-ES"/>
        </w:rPr>
      </w:pPr>
      <w:r w:rsidRPr="00D21E95">
        <w:rPr>
          <w:rFonts w:ascii="Bookman Old Style" w:eastAsiaTheme="minorEastAsia" w:hAnsi="Bookman Old Style" w:cs="Bookman Old Style"/>
          <w:bCs/>
          <w:sz w:val="48"/>
          <w:szCs w:val="48"/>
          <w:lang w:eastAsia="es-ES"/>
        </w:rPr>
        <w:t>Desarrollo de Interfaces de Visualización de Campos Tensoriales en Imagen Médica</w:t>
      </w: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6"/>
          <w:szCs w:val="26"/>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6"/>
          <w:szCs w:val="26"/>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6"/>
          <w:szCs w:val="26"/>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6"/>
          <w:szCs w:val="26"/>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6"/>
          <w:szCs w:val="26"/>
          <w:lang w:val="es-ES_tradnl" w:eastAsia="es-ES"/>
        </w:rPr>
      </w:pPr>
    </w:p>
    <w:tbl>
      <w:tblPr>
        <w:tblW w:w="0" w:type="auto"/>
        <w:tblLayout w:type="fixed"/>
        <w:tblCellMar>
          <w:left w:w="70" w:type="dxa"/>
          <w:right w:w="70" w:type="dxa"/>
        </w:tblCellMar>
        <w:tblLook w:val="0000"/>
      </w:tblPr>
      <w:tblGrid>
        <w:gridCol w:w="2407"/>
        <w:gridCol w:w="5311"/>
      </w:tblGrid>
      <w:tr w:rsidR="00D21E95" w:rsidRPr="00D21E95" w:rsidTr="00190C11">
        <w:tblPrEx>
          <w:tblCellMar>
            <w:top w:w="0" w:type="dxa"/>
            <w:bottom w:w="0" w:type="dxa"/>
          </w:tblCellMar>
        </w:tblPrEx>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right"/>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AUTOR:</w:t>
            </w:r>
          </w:p>
        </w:tc>
        <w:tc>
          <w:tcPr>
            <w:tcW w:w="5311"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Pablo Varas Abril</w:t>
            </w:r>
          </w:p>
        </w:tc>
      </w:tr>
      <w:tr w:rsidR="00D21E95" w:rsidRPr="00D21E95" w:rsidTr="00190C11">
        <w:tblPrEx>
          <w:tblCellMar>
            <w:top w:w="0" w:type="dxa"/>
            <w:bottom w:w="0" w:type="dxa"/>
          </w:tblCellMar>
        </w:tblPrEx>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right"/>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TUTOR</w:t>
            </w:r>
            <w:r w:rsidR="00581525">
              <w:rPr>
                <w:rFonts w:ascii="Times New Roman" w:eastAsiaTheme="minorEastAsia" w:hAnsi="Times New Roman" w:cs="Times New Roman"/>
                <w:szCs w:val="24"/>
                <w:lang w:val="es-ES_tradnl" w:eastAsia="es-ES"/>
              </w:rPr>
              <w:t>ES</w:t>
            </w:r>
            <w:r w:rsidRPr="00D21E95">
              <w:rPr>
                <w:rFonts w:ascii="Times New Roman" w:eastAsiaTheme="minorEastAsia" w:hAnsi="Times New Roman" w:cs="Times New Roman"/>
                <w:szCs w:val="24"/>
                <w:lang w:val="es-ES_tradnl" w:eastAsia="es-ES"/>
              </w:rPr>
              <w:t>:</w:t>
            </w:r>
          </w:p>
        </w:tc>
        <w:tc>
          <w:tcPr>
            <w:tcW w:w="5311"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Susana Merino Caviedes</w:t>
            </w:r>
          </w:p>
        </w:tc>
      </w:tr>
      <w:tr w:rsidR="00D21E95" w:rsidRPr="00D21E95" w:rsidTr="00190C11">
        <w:tblPrEx>
          <w:tblCellMar>
            <w:top w:w="0" w:type="dxa"/>
            <w:bottom w:w="0" w:type="dxa"/>
          </w:tblCellMar>
        </w:tblPrEx>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right"/>
              <w:rPr>
                <w:rFonts w:ascii="Times New Roman" w:eastAsiaTheme="minorEastAsia" w:hAnsi="Times New Roman" w:cs="Times New Roman"/>
                <w:szCs w:val="24"/>
                <w:lang w:val="es-ES_tradnl" w:eastAsia="es-ES"/>
              </w:rPr>
            </w:pPr>
          </w:p>
        </w:tc>
        <w:tc>
          <w:tcPr>
            <w:tcW w:w="5311"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Gonzalo Vegas Sánchez-Ferrero</w:t>
            </w:r>
          </w:p>
        </w:tc>
      </w:tr>
      <w:tr w:rsidR="00D21E95" w:rsidRPr="00D21E95" w:rsidTr="00190C11">
        <w:tblPrEx>
          <w:tblCellMar>
            <w:top w:w="0" w:type="dxa"/>
            <w:bottom w:w="0" w:type="dxa"/>
          </w:tblCellMar>
        </w:tblPrEx>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jc w:val="right"/>
              <w:rPr>
                <w:rFonts w:ascii="Times New Roman" w:eastAsiaTheme="minorEastAsia" w:hAnsi="Times New Roman" w:cs="Times New Roman"/>
                <w:szCs w:val="24"/>
                <w:lang w:val="es-ES_tradnl" w:eastAsia="es-ES"/>
              </w:rPr>
            </w:pPr>
          </w:p>
        </w:tc>
        <w:tc>
          <w:tcPr>
            <w:tcW w:w="5311" w:type="dxa"/>
            <w:tcBorders>
              <w:top w:val="nil"/>
              <w:left w:val="nil"/>
              <w:bottom w:val="nil"/>
              <w:right w:val="nil"/>
            </w:tcBorders>
          </w:tcPr>
          <w:p w:rsidR="00D21E95" w:rsidRPr="00D21E95" w:rsidRDefault="00794A02"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Pr>
                <w:rFonts w:ascii="Times New Roman" w:eastAsiaTheme="minorEastAsia" w:hAnsi="Times New Roman" w:cs="Times New Roman"/>
                <w:szCs w:val="24"/>
                <w:lang w:val="es-ES_tradnl" w:eastAsia="es-ES"/>
              </w:rPr>
              <w:t>28 de Septiembre de 2010</w:t>
            </w:r>
          </w:p>
        </w:tc>
      </w:tr>
    </w:tbl>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tbl>
      <w:tblPr>
        <w:tblW w:w="7724" w:type="dxa"/>
        <w:tblInd w:w="354" w:type="dxa"/>
        <w:tblLayout w:type="fixed"/>
        <w:tblCellMar>
          <w:left w:w="70" w:type="dxa"/>
          <w:right w:w="70" w:type="dxa"/>
        </w:tblCellMar>
        <w:tblLook w:val="0000"/>
      </w:tblPr>
      <w:tblGrid>
        <w:gridCol w:w="2407"/>
        <w:gridCol w:w="6"/>
        <w:gridCol w:w="5305"/>
        <w:gridCol w:w="6"/>
      </w:tblGrid>
      <w:tr w:rsidR="00D21E95" w:rsidRPr="00D21E95" w:rsidTr="00D21E95">
        <w:tblPrEx>
          <w:tblCellMar>
            <w:top w:w="0" w:type="dxa"/>
            <w:bottom w:w="0" w:type="dxa"/>
          </w:tblCellMar>
        </w:tblPrEx>
        <w:tc>
          <w:tcPr>
            <w:tcW w:w="2413" w:type="dxa"/>
            <w:gridSpan w:val="2"/>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szCs w:val="24"/>
                <w:lang w:val="es-ES_tradnl" w:eastAsia="es-ES"/>
              </w:rPr>
              <w:lastRenderedPageBreak/>
              <w:br w:type="page"/>
            </w:r>
            <w:r w:rsidRPr="00D21E95">
              <w:rPr>
                <w:rFonts w:ascii="Times New Roman" w:eastAsiaTheme="minorEastAsia" w:hAnsi="Times New Roman" w:cs="Times New Roman"/>
                <w:b/>
                <w:bCs/>
                <w:szCs w:val="24"/>
                <w:lang w:val="es-ES_tradnl" w:eastAsia="es-ES"/>
              </w:rPr>
              <w:br w:type="page"/>
              <w:t>TITULO:</w:t>
            </w:r>
          </w:p>
        </w:tc>
        <w:tc>
          <w:tcPr>
            <w:tcW w:w="5311" w:type="dxa"/>
            <w:gridSpan w:val="2"/>
            <w:tcBorders>
              <w:top w:val="nil"/>
              <w:left w:val="nil"/>
              <w:bottom w:val="nil"/>
              <w:right w:val="nil"/>
            </w:tcBorders>
          </w:tcPr>
          <w:p w:rsidR="00D21E95" w:rsidRPr="00447692" w:rsidRDefault="00D21E95" w:rsidP="00D21E95">
            <w:pPr>
              <w:tabs>
                <w:tab w:val="clear" w:pos="1701"/>
              </w:tabs>
              <w:spacing w:after="0" w:line="360" w:lineRule="auto"/>
              <w:ind w:firstLine="0"/>
              <w:contextualSpacing w:val="0"/>
              <w:jc w:val="left"/>
              <w:rPr>
                <w:rFonts w:ascii="Times New Roman" w:eastAsiaTheme="minorEastAsia" w:hAnsi="Times New Roman" w:cs="Times New Roman"/>
                <w:bCs/>
                <w:szCs w:val="24"/>
                <w:lang w:val="es-ES_tradnl" w:eastAsia="es-ES"/>
              </w:rPr>
            </w:pPr>
            <w:r w:rsidRPr="00447692">
              <w:rPr>
                <w:rFonts w:ascii="Times New Roman" w:eastAsiaTheme="minorEastAsia" w:hAnsi="Times New Roman" w:cs="Times New Roman"/>
                <w:bCs/>
                <w:szCs w:val="24"/>
                <w:lang w:val="es-ES_tradnl" w:eastAsia="es-ES"/>
              </w:rPr>
              <w:t>Desarrollo de Interfaces de Visualización de Campos Tensoriales en Imagen Médica</w:t>
            </w:r>
          </w:p>
        </w:tc>
      </w:tr>
      <w:tr w:rsidR="00D21E95" w:rsidRPr="00447692" w:rsidTr="00D21E95">
        <w:tblPrEx>
          <w:tblCellMar>
            <w:top w:w="0" w:type="dxa"/>
            <w:bottom w:w="0" w:type="dxa"/>
          </w:tblCellMar>
        </w:tblPrEx>
        <w:trPr>
          <w:gridAfter w:val="1"/>
          <w:wAfter w:w="6" w:type="dxa"/>
        </w:trPr>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AUTOR:</w:t>
            </w:r>
          </w:p>
        </w:tc>
        <w:tc>
          <w:tcPr>
            <w:tcW w:w="5311" w:type="dxa"/>
            <w:gridSpan w:val="2"/>
            <w:tcBorders>
              <w:top w:val="nil"/>
              <w:left w:val="nil"/>
              <w:bottom w:val="nil"/>
              <w:right w:val="nil"/>
            </w:tcBorders>
          </w:tcPr>
          <w:p w:rsidR="00D21E95" w:rsidRPr="00447692"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447692">
              <w:rPr>
                <w:rFonts w:ascii="Times New Roman" w:eastAsiaTheme="minorEastAsia" w:hAnsi="Times New Roman" w:cs="Times New Roman"/>
                <w:szCs w:val="24"/>
                <w:lang w:val="es-ES_tradnl" w:eastAsia="es-ES"/>
              </w:rPr>
              <w:t>Pablo Varas Abril</w:t>
            </w:r>
          </w:p>
        </w:tc>
      </w:tr>
      <w:tr w:rsidR="00D21E95" w:rsidRPr="00447692" w:rsidTr="00D21E95">
        <w:tblPrEx>
          <w:tblCellMar>
            <w:top w:w="0" w:type="dxa"/>
            <w:bottom w:w="0" w:type="dxa"/>
          </w:tblCellMar>
        </w:tblPrEx>
        <w:trPr>
          <w:gridAfter w:val="1"/>
          <w:wAfter w:w="6" w:type="dxa"/>
        </w:trPr>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TUTOR</w:t>
            </w:r>
            <w:r>
              <w:rPr>
                <w:rFonts w:ascii="Times New Roman" w:eastAsiaTheme="minorEastAsia" w:hAnsi="Times New Roman" w:cs="Times New Roman"/>
                <w:b/>
                <w:bCs/>
                <w:szCs w:val="24"/>
                <w:lang w:val="es-ES_tradnl" w:eastAsia="es-ES"/>
              </w:rPr>
              <w:t>ES</w:t>
            </w:r>
            <w:r w:rsidRPr="00D21E95">
              <w:rPr>
                <w:rFonts w:ascii="Times New Roman" w:eastAsiaTheme="minorEastAsia" w:hAnsi="Times New Roman" w:cs="Times New Roman"/>
                <w:b/>
                <w:bCs/>
                <w:szCs w:val="24"/>
                <w:lang w:val="es-ES_tradnl" w:eastAsia="es-ES"/>
              </w:rPr>
              <w:t>:</w:t>
            </w:r>
          </w:p>
        </w:tc>
        <w:tc>
          <w:tcPr>
            <w:tcW w:w="5311" w:type="dxa"/>
            <w:gridSpan w:val="2"/>
            <w:tcBorders>
              <w:top w:val="nil"/>
              <w:left w:val="nil"/>
              <w:bottom w:val="nil"/>
              <w:right w:val="nil"/>
            </w:tcBorders>
          </w:tcPr>
          <w:p w:rsidR="00D21E95" w:rsidRPr="00447692"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447692">
              <w:rPr>
                <w:rFonts w:ascii="Times New Roman" w:eastAsiaTheme="minorEastAsia" w:hAnsi="Times New Roman" w:cs="Times New Roman"/>
                <w:szCs w:val="24"/>
                <w:lang w:val="es-ES_tradnl" w:eastAsia="es-ES"/>
              </w:rPr>
              <w:t>Susana Merino Caviedes</w:t>
            </w:r>
          </w:p>
          <w:p w:rsidR="00D21E95" w:rsidRPr="00447692"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447692">
              <w:rPr>
                <w:rFonts w:ascii="Times New Roman" w:eastAsiaTheme="minorEastAsia" w:hAnsi="Times New Roman" w:cs="Times New Roman"/>
                <w:szCs w:val="24"/>
                <w:lang w:val="es-ES_tradnl" w:eastAsia="es-ES"/>
              </w:rPr>
              <w:t>Gonzalo Vegas Sánchez-Ferrero</w:t>
            </w:r>
          </w:p>
        </w:tc>
      </w:tr>
      <w:tr w:rsidR="00D21E95" w:rsidRPr="00447692" w:rsidTr="00D21E95">
        <w:tblPrEx>
          <w:tblCellMar>
            <w:top w:w="0" w:type="dxa"/>
            <w:bottom w:w="0" w:type="dxa"/>
          </w:tblCellMar>
        </w:tblPrEx>
        <w:trPr>
          <w:gridAfter w:val="1"/>
          <w:wAfter w:w="6" w:type="dxa"/>
        </w:trPr>
        <w:tc>
          <w:tcPr>
            <w:tcW w:w="24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DEPARTAMENTO:</w:t>
            </w:r>
          </w:p>
        </w:tc>
        <w:tc>
          <w:tcPr>
            <w:tcW w:w="5311" w:type="dxa"/>
            <w:gridSpan w:val="2"/>
            <w:tcBorders>
              <w:top w:val="nil"/>
              <w:left w:val="nil"/>
              <w:bottom w:val="nil"/>
              <w:right w:val="nil"/>
            </w:tcBorders>
          </w:tcPr>
          <w:p w:rsidR="00D21E95" w:rsidRPr="00447692"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447692">
              <w:rPr>
                <w:rFonts w:ascii="Times New Roman" w:eastAsiaTheme="minorEastAsia" w:hAnsi="Times New Roman" w:cs="Times New Roman"/>
                <w:szCs w:val="24"/>
                <w:lang w:val="es-ES_tradnl" w:eastAsia="es-ES"/>
              </w:rPr>
              <w:t>Teoría de la Señal y Comunicaciones e Ingeniería Telemática</w:t>
            </w:r>
          </w:p>
        </w:tc>
      </w:tr>
    </w:tbl>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u w:val="single"/>
          <w:lang w:val="es-ES_tradnl" w:eastAsia="es-ES"/>
        </w:rPr>
      </w:pPr>
      <w:r w:rsidRPr="00D21E95">
        <w:rPr>
          <w:rFonts w:ascii="Times New Roman" w:eastAsiaTheme="minorEastAsia" w:hAnsi="Times New Roman" w:cs="Times New Roman"/>
          <w:b/>
          <w:bCs/>
          <w:szCs w:val="24"/>
          <w:u w:val="single"/>
          <w:lang w:val="es-ES_tradnl" w:eastAsia="es-ES"/>
        </w:rPr>
        <w:t>Miembros del Tribunal</w:t>
      </w:r>
    </w:p>
    <w:tbl>
      <w:tblPr>
        <w:tblW w:w="0" w:type="auto"/>
        <w:tblInd w:w="210" w:type="dxa"/>
        <w:tblLayout w:type="fixed"/>
        <w:tblCellMar>
          <w:left w:w="70" w:type="dxa"/>
          <w:right w:w="70" w:type="dxa"/>
        </w:tblCellMar>
        <w:tblLook w:val="0000"/>
      </w:tblPr>
      <w:tblGrid>
        <w:gridCol w:w="2807"/>
        <w:gridCol w:w="5103"/>
      </w:tblGrid>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PRESIDENTE:</w:t>
            </w:r>
          </w:p>
        </w:tc>
        <w:tc>
          <w:tcPr>
            <w:tcW w:w="5103" w:type="dxa"/>
            <w:tcBorders>
              <w:top w:val="nil"/>
              <w:left w:val="nil"/>
              <w:bottom w:val="nil"/>
              <w:right w:val="nil"/>
            </w:tcBorders>
          </w:tcPr>
          <w:p w:rsidR="00D21E95" w:rsidRPr="00D21E95" w:rsidRDefault="00183346"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Pr>
                <w:rFonts w:ascii="Times New Roman" w:eastAsiaTheme="minorEastAsia" w:hAnsi="Times New Roman" w:cs="Times New Roman"/>
                <w:szCs w:val="24"/>
                <w:lang w:val="es-ES_tradnl" w:eastAsia="es-ES"/>
              </w:rPr>
              <w:t>Marcos Martín Fernández</w:t>
            </w:r>
          </w:p>
        </w:tc>
      </w:tr>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SECRETARIO:</w:t>
            </w:r>
          </w:p>
        </w:tc>
        <w:tc>
          <w:tcPr>
            <w:tcW w:w="5103" w:type="dxa"/>
            <w:tcBorders>
              <w:top w:val="nil"/>
              <w:left w:val="nil"/>
              <w:bottom w:val="nil"/>
              <w:right w:val="nil"/>
            </w:tcBorders>
          </w:tcPr>
          <w:p w:rsidR="00D21E95" w:rsidRPr="00D21E95" w:rsidRDefault="00183346"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Pr>
                <w:rFonts w:ascii="Times New Roman" w:eastAsiaTheme="minorEastAsia" w:hAnsi="Times New Roman" w:cs="Times New Roman"/>
                <w:szCs w:val="24"/>
                <w:lang w:val="es-ES_tradnl" w:eastAsia="es-ES"/>
              </w:rPr>
              <w:t>Rodrigo de Luis García</w:t>
            </w:r>
          </w:p>
        </w:tc>
      </w:tr>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VOCAL:</w:t>
            </w:r>
          </w:p>
        </w:tc>
        <w:tc>
          <w:tcPr>
            <w:tcW w:w="5103" w:type="dxa"/>
            <w:tcBorders>
              <w:top w:val="nil"/>
              <w:left w:val="nil"/>
              <w:bottom w:val="nil"/>
              <w:right w:val="nil"/>
            </w:tcBorders>
          </w:tcPr>
          <w:p w:rsidR="00D21E95" w:rsidRPr="00D21E95" w:rsidRDefault="00183346"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Pr>
                <w:rFonts w:ascii="Times New Roman" w:eastAsiaTheme="minorEastAsia" w:hAnsi="Times New Roman" w:cs="Times New Roman"/>
                <w:szCs w:val="24"/>
                <w:lang w:val="es-ES_tradnl" w:eastAsia="es-ES"/>
              </w:rPr>
              <w:t>Santiago Aja Fernández</w:t>
            </w:r>
          </w:p>
        </w:tc>
      </w:tr>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p>
        </w:tc>
        <w:tc>
          <w:tcPr>
            <w:tcW w:w="5103"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tc>
      </w:tr>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FECHA DE LECTURA:</w:t>
            </w:r>
          </w:p>
        </w:tc>
        <w:tc>
          <w:tcPr>
            <w:tcW w:w="5103"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 xml:space="preserve"> </w:t>
            </w:r>
            <w:r w:rsidR="00183346">
              <w:rPr>
                <w:rFonts w:ascii="Times New Roman" w:eastAsiaTheme="minorEastAsia" w:hAnsi="Times New Roman" w:cs="Times New Roman"/>
                <w:szCs w:val="24"/>
                <w:lang w:val="es-ES_tradnl" w:eastAsia="es-ES"/>
              </w:rPr>
              <w:t>28 de Septiembre de 2010</w:t>
            </w:r>
          </w:p>
        </w:tc>
      </w:tr>
      <w:tr w:rsidR="00D21E95" w:rsidRPr="00D21E95" w:rsidTr="00190C11">
        <w:tblPrEx>
          <w:tblCellMar>
            <w:top w:w="0" w:type="dxa"/>
            <w:bottom w:w="0" w:type="dxa"/>
          </w:tblCellMar>
        </w:tblPrEx>
        <w:tc>
          <w:tcPr>
            <w:tcW w:w="2807"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lang w:val="es-ES_tradnl" w:eastAsia="es-ES"/>
              </w:rPr>
            </w:pPr>
            <w:r w:rsidRPr="00D21E95">
              <w:rPr>
                <w:rFonts w:ascii="Times New Roman" w:eastAsiaTheme="minorEastAsia" w:hAnsi="Times New Roman" w:cs="Times New Roman"/>
                <w:b/>
                <w:bCs/>
                <w:szCs w:val="24"/>
                <w:lang w:val="es-ES_tradnl" w:eastAsia="es-ES"/>
              </w:rPr>
              <w:t>CALIFICACIÓN:</w:t>
            </w:r>
          </w:p>
        </w:tc>
        <w:tc>
          <w:tcPr>
            <w:tcW w:w="5103" w:type="dxa"/>
            <w:tcBorders>
              <w:top w:val="nil"/>
              <w:left w:val="nil"/>
              <w:bottom w:val="nil"/>
              <w:right w:val="nil"/>
            </w:tcBorders>
          </w:tcPr>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tc>
      </w:tr>
    </w:tbl>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u w:val="single"/>
          <w:lang w:val="es-ES_tradnl" w:eastAsia="es-ES"/>
        </w:rPr>
      </w:pPr>
      <w:r w:rsidRPr="00D21E95">
        <w:rPr>
          <w:rFonts w:ascii="Times New Roman" w:eastAsiaTheme="minorEastAsia" w:hAnsi="Times New Roman" w:cs="Times New Roman"/>
          <w:b/>
          <w:bCs/>
          <w:szCs w:val="24"/>
          <w:u w:val="single"/>
          <w:lang w:val="es-ES_tradnl" w:eastAsia="es-ES"/>
        </w:rPr>
        <w:t>RESUMEN DEL PROYECTO</w:t>
      </w: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0"/>
          <w:szCs w:val="20"/>
          <w:lang w:val="es-ES_tradnl" w:eastAsia="es-ES"/>
        </w:rPr>
      </w:pPr>
      <w:r w:rsidRPr="00D21E95">
        <w:rPr>
          <w:rFonts w:ascii="Times New Roman" w:eastAsiaTheme="minorEastAsia" w:hAnsi="Times New Roman" w:cs="Times New Roman"/>
          <w:sz w:val="20"/>
          <w:szCs w:val="20"/>
          <w:lang w:val="es-ES_tradnl" w:eastAsia="es-ES"/>
        </w:rPr>
        <w:t>En este proyecto se estudian los fundamentos de las modalidades de imagen por tensor de difusión y por tensor de esfuerzo, y la visualización de cada una de ellas. Con esta base, se implementan dos interfaces para la herramienta Saturn de visualización de imagen médica. La primera, orientada a la visualización de glifos en DT-MRI, con funcionalidades diversas. La segunda introduce por primera vez la imagen por tensor de esfuerzo en la aplicación, creando una interfaz de visualización sencilla y la estructura interna que permite trabajar con este tipo de datos.</w:t>
      </w: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0"/>
          <w:szCs w:val="20"/>
          <w:lang w:val="es-ES_tradnl" w:eastAsia="es-ES"/>
        </w:rPr>
      </w:pP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u w:val="single"/>
          <w:lang w:val="es-ES_tradnl" w:eastAsia="es-ES"/>
        </w:rPr>
      </w:pPr>
      <w:r w:rsidRPr="00D21E95">
        <w:rPr>
          <w:rFonts w:ascii="Times New Roman" w:eastAsiaTheme="minorEastAsia" w:hAnsi="Times New Roman" w:cs="Times New Roman"/>
          <w:b/>
          <w:bCs/>
          <w:szCs w:val="24"/>
          <w:u w:val="single"/>
          <w:lang w:val="es-ES_tradnl" w:eastAsia="es-ES"/>
        </w:rPr>
        <w:t>ABSTRACT</w:t>
      </w:r>
    </w:p>
    <w:p w:rsidR="00D21E95" w:rsidRDefault="00D21E95" w:rsidP="00D21E95">
      <w:pPr>
        <w:tabs>
          <w:tab w:val="clear" w:pos="1701"/>
        </w:tabs>
        <w:spacing w:after="0" w:line="360" w:lineRule="auto"/>
        <w:ind w:firstLine="0"/>
        <w:contextualSpacing w:val="0"/>
        <w:rPr>
          <w:rFonts w:ascii="Times New Roman" w:eastAsiaTheme="minorEastAsia" w:hAnsi="Times New Roman" w:cs="Times New Roman"/>
          <w:sz w:val="20"/>
          <w:szCs w:val="20"/>
          <w:lang w:val="es-ES_tradnl" w:eastAsia="es-ES"/>
        </w:rPr>
      </w:pPr>
      <w:r w:rsidRPr="00D21E95">
        <w:rPr>
          <w:rFonts w:ascii="Times New Roman" w:eastAsiaTheme="minorEastAsia" w:hAnsi="Times New Roman" w:cs="Times New Roman"/>
          <w:sz w:val="20"/>
          <w:szCs w:val="20"/>
          <w:lang w:val="es-ES_tradnl" w:eastAsia="es-ES"/>
        </w:rPr>
        <w:t>In this Project, the basic principles and the visualization methods are studied for two medical imaging modalities, diffusion tensor imaging and strain tensor imaging. From this base, two interfaces are developed for the medical imaging tool Saturn. The first of them is oriented to glyph visualization for DT-MRI, with a variety of functionalities. The second one introduces strain tensor imaging in Saturn for the first time, creating a simple visualization interface and the inner structure to work with this kind of data.</w:t>
      </w: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u w:val="single"/>
          <w:lang w:val="es-ES_tradnl" w:eastAsia="es-ES"/>
        </w:rPr>
      </w:pPr>
    </w:p>
    <w:p w:rsidR="00D21E95" w:rsidRDefault="00D21E95" w:rsidP="00D21E95">
      <w:pPr>
        <w:tabs>
          <w:tab w:val="clear" w:pos="1701"/>
        </w:tabs>
        <w:spacing w:after="0" w:line="360" w:lineRule="auto"/>
        <w:ind w:firstLine="0"/>
        <w:contextualSpacing w:val="0"/>
        <w:rPr>
          <w:rFonts w:ascii="Times New Roman" w:eastAsiaTheme="minorEastAsia" w:hAnsi="Times New Roman" w:cs="Times New Roman"/>
          <w:b/>
          <w:bCs/>
          <w:szCs w:val="24"/>
          <w:u w:val="single"/>
          <w:lang w:val="es-ES_tradnl" w:eastAsia="es-ES"/>
        </w:rPr>
      </w:pPr>
      <w:r w:rsidRPr="00D21E95">
        <w:rPr>
          <w:rFonts w:ascii="Times New Roman" w:eastAsiaTheme="minorEastAsia" w:hAnsi="Times New Roman" w:cs="Times New Roman"/>
          <w:b/>
          <w:bCs/>
          <w:szCs w:val="24"/>
          <w:u w:val="single"/>
          <w:lang w:val="es-ES_tradnl" w:eastAsia="es-ES"/>
        </w:rPr>
        <w:t>PALABRAS CLAVE</w:t>
      </w:r>
    </w:p>
    <w:p w:rsidR="00D21E95" w:rsidRPr="00D21E95" w:rsidRDefault="00D21E95" w:rsidP="00D21E95">
      <w:pPr>
        <w:tabs>
          <w:tab w:val="clear" w:pos="1701"/>
        </w:tabs>
        <w:spacing w:after="0" w:line="360" w:lineRule="auto"/>
        <w:ind w:firstLine="0"/>
        <w:contextualSpacing w:val="0"/>
        <w:rPr>
          <w:rFonts w:ascii="Times New Roman" w:eastAsiaTheme="minorEastAsia" w:hAnsi="Times New Roman" w:cs="Times New Roman"/>
          <w:szCs w:val="24"/>
          <w:lang w:val="es-ES_tradnl" w:eastAsia="es-ES"/>
        </w:rPr>
      </w:pPr>
      <w:r w:rsidRPr="00D21E95">
        <w:rPr>
          <w:rFonts w:ascii="Times New Roman" w:eastAsiaTheme="minorEastAsia" w:hAnsi="Times New Roman" w:cs="Times New Roman"/>
          <w:szCs w:val="24"/>
          <w:lang w:val="es-ES_tradnl" w:eastAsia="es-ES"/>
        </w:rPr>
        <w:t>Saturn, DT-MRI, DTI, tensor de esfuerzo, visualización, glifos, interfaz</w:t>
      </w:r>
      <w:r>
        <w:rPr>
          <w:rFonts w:ascii="Times New Roman" w:eastAsiaTheme="minorEastAsia" w:hAnsi="Times New Roman" w:cs="Times New Roman"/>
          <w:szCs w:val="24"/>
          <w:lang w:val="es-ES_tradnl" w:eastAsia="es-ES"/>
        </w:rPr>
        <w:t>.</w:t>
      </w:r>
    </w:p>
    <w:p w:rsidR="00D21E95" w:rsidRDefault="00D21E95" w:rsidP="00C14E9D">
      <w:pPr>
        <w:pStyle w:val="Ttulo1"/>
        <w:numPr>
          <w:ilvl w:val="0"/>
          <w:numId w:val="0"/>
        </w:numPr>
        <w:jc w:val="both"/>
        <w:rPr>
          <w:rFonts w:asciiTheme="minorHAnsi" w:eastAsiaTheme="minorHAnsi" w:hAnsiTheme="minorHAnsi" w:cstheme="minorBidi"/>
          <w:b/>
          <w:spacing w:val="0"/>
          <w:kern w:val="0"/>
          <w:sz w:val="24"/>
          <w:szCs w:val="22"/>
        </w:rPr>
        <w:sectPr w:rsidR="00D21E95" w:rsidSect="00D21E95">
          <w:headerReference w:type="even" r:id="rId10"/>
          <w:headerReference w:type="default" r:id="rId11"/>
          <w:type w:val="oddPage"/>
          <w:pgSz w:w="11906" w:h="16838" w:code="9"/>
          <w:pgMar w:top="2041" w:right="1701" w:bottom="1418" w:left="2268" w:header="709" w:footer="709" w:gutter="0"/>
          <w:pgNumType w:fmt="lowerRoman" w:start="1"/>
          <w:cols w:space="708"/>
          <w:docGrid w:linePitch="360"/>
        </w:sectPr>
      </w:pPr>
    </w:p>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72706751"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FE2808" w:rsidRDefault="00FE2808">
          <w:pPr>
            <w:pStyle w:val="TDC1"/>
            <w:tabs>
              <w:tab w:val="right" w:leader="underscore" w:pos="7927"/>
            </w:tabs>
            <w:rPr>
              <w:b w:val="0"/>
              <w:bCs w:val="0"/>
              <w:sz w:val="22"/>
            </w:rPr>
          </w:pPr>
        </w:p>
        <w:p w:rsidR="004617F4" w:rsidRDefault="00B342F2">
          <w:pPr>
            <w:pStyle w:val="TDC1"/>
            <w:tabs>
              <w:tab w:val="right" w:leader="underscore" w:pos="7927"/>
            </w:tabs>
            <w:rPr>
              <w:rFonts w:eastAsiaTheme="minorEastAsia" w:cstheme="minorBidi"/>
              <w:b w:val="0"/>
              <w:bCs w:val="0"/>
              <w:i w:val="0"/>
              <w:iCs w:val="0"/>
              <w:noProof/>
              <w:sz w:val="22"/>
              <w:szCs w:val="22"/>
              <w:lang w:eastAsia="es-ES"/>
            </w:rPr>
          </w:pPr>
          <w:r w:rsidRPr="00B342F2">
            <w:rPr>
              <w:b w:val="0"/>
              <w:bCs w:val="0"/>
              <w:sz w:val="22"/>
            </w:rPr>
            <w:fldChar w:fldCharType="begin"/>
          </w:r>
          <w:r w:rsidR="00EC22D3">
            <w:rPr>
              <w:b w:val="0"/>
              <w:bCs w:val="0"/>
              <w:sz w:val="22"/>
            </w:rPr>
            <w:instrText xml:space="preserve"> TOC \o "1-3" \h \z \u </w:instrText>
          </w:r>
          <w:r w:rsidRPr="00B342F2">
            <w:rPr>
              <w:b w:val="0"/>
              <w:bCs w:val="0"/>
              <w:sz w:val="22"/>
            </w:rPr>
            <w:fldChar w:fldCharType="separate"/>
          </w:r>
          <w:hyperlink w:anchor="_Toc272706751" w:history="1">
            <w:r w:rsidR="004617F4" w:rsidRPr="00CC165C">
              <w:rPr>
                <w:rStyle w:val="Hipervnculo"/>
                <w:rFonts w:ascii="Cambria" w:hAnsi="Cambria"/>
                <w:noProof/>
                <w:lang w:eastAsia="es-ES"/>
              </w:rPr>
              <w:t>Índice de contenidos</w:t>
            </w:r>
            <w:r w:rsidR="004617F4">
              <w:rPr>
                <w:noProof/>
                <w:webHidden/>
              </w:rPr>
              <w:tab/>
            </w:r>
            <w:r w:rsidR="004617F4">
              <w:rPr>
                <w:noProof/>
                <w:webHidden/>
              </w:rPr>
              <w:fldChar w:fldCharType="begin"/>
            </w:r>
            <w:r w:rsidR="004617F4">
              <w:rPr>
                <w:noProof/>
                <w:webHidden/>
              </w:rPr>
              <w:instrText xml:space="preserve"> PAGEREF _Toc272706751 \h </w:instrText>
            </w:r>
            <w:r w:rsidR="004617F4">
              <w:rPr>
                <w:noProof/>
                <w:webHidden/>
              </w:rPr>
            </w:r>
            <w:r w:rsidR="004617F4">
              <w:rPr>
                <w:noProof/>
                <w:webHidden/>
              </w:rPr>
              <w:fldChar w:fldCharType="separate"/>
            </w:r>
            <w:r w:rsidR="004617F4">
              <w:rPr>
                <w:noProof/>
                <w:webHidden/>
              </w:rPr>
              <w:t>i</w:t>
            </w:r>
            <w:r w:rsidR="004617F4">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752" w:history="1">
            <w:r w:rsidRPr="00CC165C">
              <w:rPr>
                <w:rStyle w:val="Hipervnculo"/>
                <w:noProof/>
              </w:rPr>
              <w:t>Índice de figuras</w:t>
            </w:r>
            <w:r>
              <w:rPr>
                <w:noProof/>
                <w:webHidden/>
              </w:rPr>
              <w:tab/>
            </w:r>
            <w:r>
              <w:rPr>
                <w:noProof/>
                <w:webHidden/>
              </w:rPr>
              <w:fldChar w:fldCharType="begin"/>
            </w:r>
            <w:r>
              <w:rPr>
                <w:noProof/>
                <w:webHidden/>
              </w:rPr>
              <w:instrText xml:space="preserve"> PAGEREF _Toc272706752 \h </w:instrText>
            </w:r>
            <w:r>
              <w:rPr>
                <w:noProof/>
                <w:webHidden/>
              </w:rPr>
            </w:r>
            <w:r>
              <w:rPr>
                <w:noProof/>
                <w:webHidden/>
              </w:rPr>
              <w:fldChar w:fldCharType="separate"/>
            </w:r>
            <w:r>
              <w:rPr>
                <w:noProof/>
                <w:webHidden/>
              </w:rPr>
              <w:t>v</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753" w:history="1">
            <w:r w:rsidRPr="00CC165C">
              <w:rPr>
                <w:rStyle w:val="Hipervnculo"/>
                <w:rFonts w:ascii="Cambria" w:hAnsi="Cambria"/>
                <w:noProof/>
              </w:rPr>
              <w:t>Capítulo 1</w:t>
            </w:r>
            <w:r w:rsidRPr="00CC165C">
              <w:rPr>
                <w:rStyle w:val="Hipervnculo"/>
                <w:noProof/>
              </w:rPr>
              <w:t xml:space="preserve"> Introducción</w:t>
            </w:r>
            <w:r>
              <w:rPr>
                <w:noProof/>
                <w:webHidden/>
              </w:rPr>
              <w:tab/>
            </w:r>
            <w:r>
              <w:rPr>
                <w:noProof/>
                <w:webHidden/>
              </w:rPr>
              <w:fldChar w:fldCharType="begin"/>
            </w:r>
            <w:r>
              <w:rPr>
                <w:noProof/>
                <w:webHidden/>
              </w:rPr>
              <w:instrText xml:space="preserve"> PAGEREF _Toc272706753 \h </w:instrText>
            </w:r>
            <w:r>
              <w:rPr>
                <w:noProof/>
                <w:webHidden/>
              </w:rPr>
            </w:r>
            <w:r>
              <w:rPr>
                <w:noProof/>
                <w:webHidden/>
              </w:rPr>
              <w:fldChar w:fldCharType="separate"/>
            </w:r>
            <w:r>
              <w:rPr>
                <w:noProof/>
                <w:webHidden/>
              </w:rPr>
              <w:t>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54" w:history="1">
            <w:r w:rsidRPr="00CC165C">
              <w:rPr>
                <w:rStyle w:val="Hipervnculo"/>
                <w:noProof/>
              </w:rPr>
              <w:t>1.1 Motivación</w:t>
            </w:r>
            <w:r>
              <w:rPr>
                <w:noProof/>
                <w:webHidden/>
              </w:rPr>
              <w:tab/>
            </w:r>
            <w:r>
              <w:rPr>
                <w:noProof/>
                <w:webHidden/>
              </w:rPr>
              <w:fldChar w:fldCharType="begin"/>
            </w:r>
            <w:r>
              <w:rPr>
                <w:noProof/>
                <w:webHidden/>
              </w:rPr>
              <w:instrText xml:space="preserve"> PAGEREF _Toc272706754 \h </w:instrText>
            </w:r>
            <w:r>
              <w:rPr>
                <w:noProof/>
                <w:webHidden/>
              </w:rPr>
            </w:r>
            <w:r>
              <w:rPr>
                <w:noProof/>
                <w:webHidden/>
              </w:rPr>
              <w:fldChar w:fldCharType="separate"/>
            </w:r>
            <w:r>
              <w:rPr>
                <w:noProof/>
                <w:webHidden/>
              </w:rPr>
              <w:t>3</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55" w:history="1">
            <w:r w:rsidRPr="00CC165C">
              <w:rPr>
                <w:rStyle w:val="Hipervnculo"/>
                <w:noProof/>
              </w:rPr>
              <w:t>1.2 Objetivos</w:t>
            </w:r>
            <w:r>
              <w:rPr>
                <w:noProof/>
                <w:webHidden/>
              </w:rPr>
              <w:tab/>
            </w:r>
            <w:r>
              <w:rPr>
                <w:noProof/>
                <w:webHidden/>
              </w:rPr>
              <w:fldChar w:fldCharType="begin"/>
            </w:r>
            <w:r>
              <w:rPr>
                <w:noProof/>
                <w:webHidden/>
              </w:rPr>
              <w:instrText xml:space="preserve"> PAGEREF _Toc272706755 \h </w:instrText>
            </w:r>
            <w:r>
              <w:rPr>
                <w:noProof/>
                <w:webHidden/>
              </w:rPr>
            </w:r>
            <w:r>
              <w:rPr>
                <w:noProof/>
                <w:webHidden/>
              </w:rPr>
              <w:fldChar w:fldCharType="separate"/>
            </w:r>
            <w:r>
              <w:rPr>
                <w:noProof/>
                <w:webHidden/>
              </w:rPr>
              <w:t>5</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56" w:history="1">
            <w:r w:rsidRPr="00CC165C">
              <w:rPr>
                <w:rStyle w:val="Hipervnculo"/>
                <w:noProof/>
              </w:rPr>
              <w:t>1.3 Fases y métodos</w:t>
            </w:r>
            <w:r>
              <w:rPr>
                <w:noProof/>
                <w:webHidden/>
              </w:rPr>
              <w:tab/>
            </w:r>
            <w:r>
              <w:rPr>
                <w:noProof/>
                <w:webHidden/>
              </w:rPr>
              <w:fldChar w:fldCharType="begin"/>
            </w:r>
            <w:r>
              <w:rPr>
                <w:noProof/>
                <w:webHidden/>
              </w:rPr>
              <w:instrText xml:space="preserve"> PAGEREF _Toc272706756 \h </w:instrText>
            </w:r>
            <w:r>
              <w:rPr>
                <w:noProof/>
                <w:webHidden/>
              </w:rPr>
            </w:r>
            <w:r>
              <w:rPr>
                <w:noProof/>
                <w:webHidden/>
              </w:rPr>
              <w:fldChar w:fldCharType="separate"/>
            </w:r>
            <w:r>
              <w:rPr>
                <w:noProof/>
                <w:webHidden/>
              </w:rPr>
              <w:t>6</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57" w:history="1">
            <w:r w:rsidRPr="00CC165C">
              <w:rPr>
                <w:rStyle w:val="Hipervnculo"/>
                <w:noProof/>
              </w:rPr>
              <w:t>1.4 Medios</w:t>
            </w:r>
            <w:r>
              <w:rPr>
                <w:noProof/>
                <w:webHidden/>
              </w:rPr>
              <w:tab/>
            </w:r>
            <w:r>
              <w:rPr>
                <w:noProof/>
                <w:webHidden/>
              </w:rPr>
              <w:fldChar w:fldCharType="begin"/>
            </w:r>
            <w:r>
              <w:rPr>
                <w:noProof/>
                <w:webHidden/>
              </w:rPr>
              <w:instrText xml:space="preserve"> PAGEREF _Toc272706757 \h </w:instrText>
            </w:r>
            <w:r>
              <w:rPr>
                <w:noProof/>
                <w:webHidden/>
              </w:rPr>
            </w:r>
            <w:r>
              <w:rPr>
                <w:noProof/>
                <w:webHidden/>
              </w:rPr>
              <w:fldChar w:fldCharType="separate"/>
            </w:r>
            <w:r>
              <w:rPr>
                <w:noProof/>
                <w:webHidden/>
              </w:rPr>
              <w:t>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58" w:history="1">
            <w:r w:rsidRPr="00CC165C">
              <w:rPr>
                <w:rStyle w:val="Hipervnculo"/>
                <w:noProof/>
              </w:rPr>
              <w:t>1.5 Estructura del documento</w:t>
            </w:r>
            <w:r>
              <w:rPr>
                <w:noProof/>
                <w:webHidden/>
              </w:rPr>
              <w:tab/>
            </w:r>
            <w:r>
              <w:rPr>
                <w:noProof/>
                <w:webHidden/>
              </w:rPr>
              <w:fldChar w:fldCharType="begin"/>
            </w:r>
            <w:r>
              <w:rPr>
                <w:noProof/>
                <w:webHidden/>
              </w:rPr>
              <w:instrText xml:space="preserve"> PAGEREF _Toc272706758 \h </w:instrText>
            </w:r>
            <w:r>
              <w:rPr>
                <w:noProof/>
                <w:webHidden/>
              </w:rPr>
            </w:r>
            <w:r>
              <w:rPr>
                <w:noProof/>
                <w:webHidden/>
              </w:rPr>
              <w:fldChar w:fldCharType="separate"/>
            </w:r>
            <w:r>
              <w:rPr>
                <w:noProof/>
                <w:webHidden/>
              </w:rPr>
              <w:t>7</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759" w:history="1">
            <w:r w:rsidRPr="00CC165C">
              <w:rPr>
                <w:rStyle w:val="Hipervnculo"/>
                <w:rFonts w:ascii="Cambria" w:hAnsi="Cambria"/>
                <w:noProof/>
              </w:rPr>
              <w:t>Capítulo 2</w:t>
            </w:r>
            <w:r w:rsidRPr="00CC165C">
              <w:rPr>
                <w:rStyle w:val="Hipervnculo"/>
                <w:noProof/>
              </w:rPr>
              <w:t xml:space="preserve"> DT-MRI</w:t>
            </w:r>
            <w:r>
              <w:rPr>
                <w:noProof/>
                <w:webHidden/>
              </w:rPr>
              <w:tab/>
            </w:r>
            <w:r>
              <w:rPr>
                <w:noProof/>
                <w:webHidden/>
              </w:rPr>
              <w:fldChar w:fldCharType="begin"/>
            </w:r>
            <w:r>
              <w:rPr>
                <w:noProof/>
                <w:webHidden/>
              </w:rPr>
              <w:instrText xml:space="preserve"> PAGEREF _Toc272706759 \h </w:instrText>
            </w:r>
            <w:r>
              <w:rPr>
                <w:noProof/>
                <w:webHidden/>
              </w:rPr>
            </w:r>
            <w:r>
              <w:rPr>
                <w:noProof/>
                <w:webHidden/>
              </w:rPr>
              <w:fldChar w:fldCharType="separate"/>
            </w:r>
            <w:r>
              <w:rPr>
                <w:noProof/>
                <w:webHidden/>
              </w:rPr>
              <w:t>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0" w:history="1">
            <w:r w:rsidRPr="00CC165C">
              <w:rPr>
                <w:rStyle w:val="Hipervnculo"/>
                <w:noProof/>
              </w:rPr>
              <w:t>2.1 Introducción</w:t>
            </w:r>
            <w:r>
              <w:rPr>
                <w:noProof/>
                <w:webHidden/>
              </w:rPr>
              <w:tab/>
            </w:r>
            <w:r>
              <w:rPr>
                <w:noProof/>
                <w:webHidden/>
              </w:rPr>
              <w:fldChar w:fldCharType="begin"/>
            </w:r>
            <w:r>
              <w:rPr>
                <w:noProof/>
                <w:webHidden/>
              </w:rPr>
              <w:instrText xml:space="preserve"> PAGEREF _Toc272706760 \h </w:instrText>
            </w:r>
            <w:r>
              <w:rPr>
                <w:noProof/>
                <w:webHidden/>
              </w:rPr>
            </w:r>
            <w:r>
              <w:rPr>
                <w:noProof/>
                <w:webHidden/>
              </w:rPr>
              <w:fldChar w:fldCharType="separate"/>
            </w:r>
            <w:r>
              <w:rPr>
                <w:noProof/>
                <w:webHidden/>
              </w:rPr>
              <w:t>11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1" w:history="1">
            <w:r w:rsidRPr="00CC165C">
              <w:rPr>
                <w:rStyle w:val="Hipervnculo"/>
                <w:noProof/>
              </w:rPr>
              <w:t>2.2 Resonancia magnética por difusión</w:t>
            </w:r>
            <w:r>
              <w:rPr>
                <w:noProof/>
                <w:webHidden/>
              </w:rPr>
              <w:tab/>
            </w:r>
            <w:r>
              <w:rPr>
                <w:noProof/>
                <w:webHidden/>
              </w:rPr>
              <w:fldChar w:fldCharType="begin"/>
            </w:r>
            <w:r>
              <w:rPr>
                <w:noProof/>
                <w:webHidden/>
              </w:rPr>
              <w:instrText xml:space="preserve"> PAGEREF _Toc272706761 \h </w:instrText>
            </w:r>
            <w:r>
              <w:rPr>
                <w:noProof/>
                <w:webHidden/>
              </w:rPr>
            </w:r>
            <w:r>
              <w:rPr>
                <w:noProof/>
                <w:webHidden/>
              </w:rPr>
              <w:fldChar w:fldCharType="separate"/>
            </w:r>
            <w:r>
              <w:rPr>
                <w:noProof/>
                <w:webHidden/>
              </w:rPr>
              <w:t>11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2" w:history="1">
            <w:r w:rsidRPr="00CC165C">
              <w:rPr>
                <w:rStyle w:val="Hipervnculo"/>
                <w:noProof/>
              </w:rPr>
              <w:t>2.3 Estimación del tensor de difusión</w:t>
            </w:r>
            <w:r>
              <w:rPr>
                <w:noProof/>
                <w:webHidden/>
              </w:rPr>
              <w:tab/>
            </w:r>
            <w:r>
              <w:rPr>
                <w:noProof/>
                <w:webHidden/>
              </w:rPr>
              <w:fldChar w:fldCharType="begin"/>
            </w:r>
            <w:r>
              <w:rPr>
                <w:noProof/>
                <w:webHidden/>
              </w:rPr>
              <w:instrText xml:space="preserve"> PAGEREF _Toc272706762 \h </w:instrText>
            </w:r>
            <w:r>
              <w:rPr>
                <w:noProof/>
                <w:webHidden/>
              </w:rPr>
            </w:r>
            <w:r>
              <w:rPr>
                <w:noProof/>
                <w:webHidden/>
              </w:rPr>
              <w:fldChar w:fldCharType="separate"/>
            </w:r>
            <w:r>
              <w:rPr>
                <w:noProof/>
                <w:webHidden/>
              </w:rPr>
              <w:t>12</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63" w:history="1">
            <w:r w:rsidRPr="00CC165C">
              <w:rPr>
                <w:rStyle w:val="Hipervnculo"/>
                <w:noProof/>
              </w:rPr>
              <w:t>2.3.1 Cálculo del tensor de difusión</w:t>
            </w:r>
            <w:r>
              <w:rPr>
                <w:noProof/>
                <w:webHidden/>
              </w:rPr>
              <w:tab/>
            </w:r>
            <w:r>
              <w:rPr>
                <w:noProof/>
                <w:webHidden/>
              </w:rPr>
              <w:fldChar w:fldCharType="begin"/>
            </w:r>
            <w:r>
              <w:rPr>
                <w:noProof/>
                <w:webHidden/>
              </w:rPr>
              <w:instrText xml:space="preserve"> PAGEREF _Toc272706763 \h </w:instrText>
            </w:r>
            <w:r>
              <w:rPr>
                <w:noProof/>
                <w:webHidden/>
              </w:rPr>
            </w:r>
            <w:r>
              <w:rPr>
                <w:noProof/>
                <w:webHidden/>
              </w:rPr>
              <w:fldChar w:fldCharType="separate"/>
            </w:r>
            <w:r>
              <w:rPr>
                <w:noProof/>
                <w:webHidden/>
              </w:rPr>
              <w:t>14</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64" w:history="1">
            <w:r w:rsidRPr="00CC165C">
              <w:rPr>
                <w:rStyle w:val="Hipervnculo"/>
                <w:noProof/>
              </w:rPr>
              <w:t>2.3.2 Anisotropía y medidas macroestructurales</w:t>
            </w:r>
            <w:r>
              <w:rPr>
                <w:noProof/>
                <w:webHidden/>
              </w:rPr>
              <w:tab/>
            </w:r>
            <w:r>
              <w:rPr>
                <w:noProof/>
                <w:webHidden/>
              </w:rPr>
              <w:fldChar w:fldCharType="begin"/>
            </w:r>
            <w:r>
              <w:rPr>
                <w:noProof/>
                <w:webHidden/>
              </w:rPr>
              <w:instrText xml:space="preserve"> PAGEREF _Toc272706764 \h </w:instrText>
            </w:r>
            <w:r>
              <w:rPr>
                <w:noProof/>
                <w:webHidden/>
              </w:rPr>
            </w:r>
            <w:r>
              <w:rPr>
                <w:noProof/>
                <w:webHidden/>
              </w:rPr>
              <w:fldChar w:fldCharType="separate"/>
            </w:r>
            <w:r>
              <w:rPr>
                <w:noProof/>
                <w:webHidden/>
              </w:rPr>
              <w:t>15</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65" w:history="1">
            <w:r w:rsidRPr="00CC165C">
              <w:rPr>
                <w:rStyle w:val="Hipervnculo"/>
                <w:noProof/>
              </w:rPr>
              <w:t>2.3.3 Interpolación</w:t>
            </w:r>
            <w:r>
              <w:rPr>
                <w:noProof/>
                <w:webHidden/>
              </w:rPr>
              <w:tab/>
            </w:r>
            <w:r>
              <w:rPr>
                <w:noProof/>
                <w:webHidden/>
              </w:rPr>
              <w:fldChar w:fldCharType="begin"/>
            </w:r>
            <w:r>
              <w:rPr>
                <w:noProof/>
                <w:webHidden/>
              </w:rPr>
              <w:instrText xml:space="preserve"> PAGEREF _Toc272706765 \h </w:instrText>
            </w:r>
            <w:r>
              <w:rPr>
                <w:noProof/>
                <w:webHidden/>
              </w:rPr>
            </w:r>
            <w:r>
              <w:rPr>
                <w:noProof/>
                <w:webHidden/>
              </w:rPr>
              <w:fldChar w:fldCharType="separate"/>
            </w:r>
            <w:r>
              <w:rPr>
                <w:noProof/>
                <w:webHidden/>
              </w:rPr>
              <w:t>18</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6" w:history="1">
            <w:r w:rsidRPr="00CC165C">
              <w:rPr>
                <w:rStyle w:val="Hipervnculo"/>
                <w:noProof/>
              </w:rPr>
              <w:t>2.4 Visualización</w:t>
            </w:r>
            <w:r>
              <w:rPr>
                <w:noProof/>
                <w:webHidden/>
              </w:rPr>
              <w:tab/>
            </w:r>
            <w:r>
              <w:rPr>
                <w:noProof/>
                <w:webHidden/>
              </w:rPr>
              <w:fldChar w:fldCharType="begin"/>
            </w:r>
            <w:r>
              <w:rPr>
                <w:noProof/>
                <w:webHidden/>
              </w:rPr>
              <w:instrText xml:space="preserve"> PAGEREF _Toc272706766 \h </w:instrText>
            </w:r>
            <w:r>
              <w:rPr>
                <w:noProof/>
                <w:webHidden/>
              </w:rPr>
            </w:r>
            <w:r>
              <w:rPr>
                <w:noProof/>
                <w:webHidden/>
              </w:rPr>
              <w:fldChar w:fldCharType="separate"/>
            </w:r>
            <w:r>
              <w:rPr>
                <w:noProof/>
                <w:webHidden/>
              </w:rPr>
              <w:t>20</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7" w:history="1">
            <w:r w:rsidRPr="00CC165C">
              <w:rPr>
                <w:rStyle w:val="Hipervnculo"/>
                <w:noProof/>
              </w:rPr>
              <w:t>2.5 Tractografía</w:t>
            </w:r>
            <w:r>
              <w:rPr>
                <w:noProof/>
                <w:webHidden/>
              </w:rPr>
              <w:tab/>
            </w:r>
            <w:r>
              <w:rPr>
                <w:noProof/>
                <w:webHidden/>
              </w:rPr>
              <w:fldChar w:fldCharType="begin"/>
            </w:r>
            <w:r>
              <w:rPr>
                <w:noProof/>
                <w:webHidden/>
              </w:rPr>
              <w:instrText xml:space="preserve"> PAGEREF _Toc272706767 \h </w:instrText>
            </w:r>
            <w:r>
              <w:rPr>
                <w:noProof/>
                <w:webHidden/>
              </w:rPr>
            </w:r>
            <w:r>
              <w:rPr>
                <w:noProof/>
                <w:webHidden/>
              </w:rPr>
              <w:fldChar w:fldCharType="separate"/>
            </w:r>
            <w:r>
              <w:rPr>
                <w:noProof/>
                <w:webHidden/>
              </w:rPr>
              <w:t>23</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768" w:history="1">
            <w:r w:rsidRPr="00CC165C">
              <w:rPr>
                <w:rStyle w:val="Hipervnculo"/>
                <w:rFonts w:ascii="Cambria" w:hAnsi="Cambria"/>
                <w:noProof/>
              </w:rPr>
              <w:t>Capítulo 3</w:t>
            </w:r>
            <w:r w:rsidRPr="00CC165C">
              <w:rPr>
                <w:rStyle w:val="Hipervnculo"/>
                <w:noProof/>
              </w:rPr>
              <w:t xml:space="preserve"> Imagen por tensor de esfuerzo</w:t>
            </w:r>
            <w:r>
              <w:rPr>
                <w:noProof/>
                <w:webHidden/>
              </w:rPr>
              <w:tab/>
            </w:r>
            <w:r>
              <w:rPr>
                <w:noProof/>
                <w:webHidden/>
              </w:rPr>
              <w:fldChar w:fldCharType="begin"/>
            </w:r>
            <w:r>
              <w:rPr>
                <w:noProof/>
                <w:webHidden/>
              </w:rPr>
              <w:instrText xml:space="preserve"> PAGEREF _Toc272706768 \h </w:instrText>
            </w:r>
            <w:r>
              <w:rPr>
                <w:noProof/>
                <w:webHidden/>
              </w:rPr>
            </w:r>
            <w:r>
              <w:rPr>
                <w:noProof/>
                <w:webHidden/>
              </w:rPr>
              <w:fldChar w:fldCharType="separate"/>
            </w:r>
            <w:r>
              <w:rPr>
                <w:noProof/>
                <w:webHidden/>
              </w:rPr>
              <w:t>25</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69" w:history="1">
            <w:r w:rsidRPr="00CC165C">
              <w:rPr>
                <w:rStyle w:val="Hipervnculo"/>
                <w:noProof/>
              </w:rPr>
              <w:t>3.1 Introducción</w:t>
            </w:r>
            <w:r>
              <w:rPr>
                <w:noProof/>
                <w:webHidden/>
              </w:rPr>
              <w:tab/>
            </w:r>
            <w:r>
              <w:rPr>
                <w:noProof/>
                <w:webHidden/>
              </w:rPr>
              <w:fldChar w:fldCharType="begin"/>
            </w:r>
            <w:r>
              <w:rPr>
                <w:noProof/>
                <w:webHidden/>
              </w:rPr>
              <w:instrText xml:space="preserve"> PAGEREF _Toc272706769 \h </w:instrText>
            </w:r>
            <w:r>
              <w:rPr>
                <w:noProof/>
                <w:webHidden/>
              </w:rPr>
            </w:r>
            <w:r>
              <w:rPr>
                <w:noProof/>
                <w:webHidden/>
              </w:rPr>
              <w:fldChar w:fldCharType="separate"/>
            </w:r>
            <w:r>
              <w:rPr>
                <w:noProof/>
                <w:webHidden/>
              </w:rPr>
              <w:t>27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70" w:history="1">
            <w:r w:rsidRPr="00CC165C">
              <w:rPr>
                <w:rStyle w:val="Hipervnculo"/>
                <w:noProof/>
              </w:rPr>
              <w:t>3.2 Técnicas para la detección del movimiento en MRI</w:t>
            </w:r>
            <w:r>
              <w:rPr>
                <w:noProof/>
                <w:webHidden/>
              </w:rPr>
              <w:tab/>
            </w:r>
            <w:r>
              <w:rPr>
                <w:noProof/>
                <w:webHidden/>
              </w:rPr>
              <w:fldChar w:fldCharType="begin"/>
            </w:r>
            <w:r>
              <w:rPr>
                <w:noProof/>
                <w:webHidden/>
              </w:rPr>
              <w:instrText xml:space="preserve"> PAGEREF _Toc272706770 \h </w:instrText>
            </w:r>
            <w:r>
              <w:rPr>
                <w:noProof/>
                <w:webHidden/>
              </w:rPr>
            </w:r>
            <w:r>
              <w:rPr>
                <w:noProof/>
                <w:webHidden/>
              </w:rPr>
              <w:fldChar w:fldCharType="separate"/>
            </w:r>
            <w:r>
              <w:rPr>
                <w:noProof/>
                <w:webHidden/>
              </w:rPr>
              <w:t>28</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71" w:history="1">
            <w:r w:rsidRPr="00CC165C">
              <w:rPr>
                <w:rStyle w:val="Hipervnculo"/>
                <w:noProof/>
              </w:rPr>
              <w:t>3.2.1 TMRI</w:t>
            </w:r>
            <w:r>
              <w:rPr>
                <w:noProof/>
                <w:webHidden/>
              </w:rPr>
              <w:tab/>
            </w:r>
            <w:r>
              <w:rPr>
                <w:noProof/>
                <w:webHidden/>
              </w:rPr>
              <w:fldChar w:fldCharType="begin"/>
            </w:r>
            <w:r>
              <w:rPr>
                <w:noProof/>
                <w:webHidden/>
              </w:rPr>
              <w:instrText xml:space="preserve"> PAGEREF _Toc272706771 \h </w:instrText>
            </w:r>
            <w:r>
              <w:rPr>
                <w:noProof/>
                <w:webHidden/>
              </w:rPr>
            </w:r>
            <w:r>
              <w:rPr>
                <w:noProof/>
                <w:webHidden/>
              </w:rPr>
              <w:fldChar w:fldCharType="separate"/>
            </w:r>
            <w:r>
              <w:rPr>
                <w:noProof/>
                <w:webHidden/>
              </w:rPr>
              <w:t>29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72" w:history="1">
            <w:r w:rsidRPr="00CC165C">
              <w:rPr>
                <w:rStyle w:val="Hipervnculo"/>
                <w:noProof/>
              </w:rPr>
              <w:t>3.2.2 PCMRI</w:t>
            </w:r>
            <w:r>
              <w:rPr>
                <w:noProof/>
                <w:webHidden/>
              </w:rPr>
              <w:tab/>
            </w:r>
            <w:r>
              <w:rPr>
                <w:noProof/>
                <w:webHidden/>
              </w:rPr>
              <w:fldChar w:fldCharType="begin"/>
            </w:r>
            <w:r>
              <w:rPr>
                <w:noProof/>
                <w:webHidden/>
              </w:rPr>
              <w:instrText xml:space="preserve"> PAGEREF _Toc272706772 \h </w:instrText>
            </w:r>
            <w:r>
              <w:rPr>
                <w:noProof/>
                <w:webHidden/>
              </w:rPr>
            </w:r>
            <w:r>
              <w:rPr>
                <w:noProof/>
                <w:webHidden/>
              </w:rPr>
              <w:fldChar w:fldCharType="separate"/>
            </w:r>
            <w:r>
              <w:rPr>
                <w:noProof/>
                <w:webHidden/>
              </w:rPr>
              <w:t>29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73" w:history="1">
            <w:r w:rsidRPr="00CC165C">
              <w:rPr>
                <w:rStyle w:val="Hipervnculo"/>
                <w:noProof/>
              </w:rPr>
              <w:t>3.2.3 Métodos de campo de gradiente pulsado</w:t>
            </w:r>
            <w:r>
              <w:rPr>
                <w:noProof/>
                <w:webHidden/>
              </w:rPr>
              <w:tab/>
            </w:r>
            <w:r>
              <w:rPr>
                <w:noProof/>
                <w:webHidden/>
              </w:rPr>
              <w:fldChar w:fldCharType="begin"/>
            </w:r>
            <w:r>
              <w:rPr>
                <w:noProof/>
                <w:webHidden/>
              </w:rPr>
              <w:instrText xml:space="preserve"> PAGEREF _Toc272706773 \h </w:instrText>
            </w:r>
            <w:r>
              <w:rPr>
                <w:noProof/>
                <w:webHidden/>
              </w:rPr>
            </w:r>
            <w:r>
              <w:rPr>
                <w:noProof/>
                <w:webHidden/>
              </w:rPr>
              <w:fldChar w:fldCharType="separate"/>
            </w:r>
            <w:r>
              <w:rPr>
                <w:noProof/>
                <w:webHidden/>
              </w:rPr>
              <w:t>30</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74" w:history="1">
            <w:r w:rsidRPr="00CC165C">
              <w:rPr>
                <w:rStyle w:val="Hipervnculo"/>
                <w:noProof/>
              </w:rPr>
              <w:t>3.3 Estimación del tensor de esfuerzo</w:t>
            </w:r>
            <w:r>
              <w:rPr>
                <w:noProof/>
                <w:webHidden/>
              </w:rPr>
              <w:tab/>
            </w:r>
            <w:r>
              <w:rPr>
                <w:noProof/>
                <w:webHidden/>
              </w:rPr>
              <w:fldChar w:fldCharType="begin"/>
            </w:r>
            <w:r>
              <w:rPr>
                <w:noProof/>
                <w:webHidden/>
              </w:rPr>
              <w:instrText xml:space="preserve"> PAGEREF _Toc272706774 \h </w:instrText>
            </w:r>
            <w:r>
              <w:rPr>
                <w:noProof/>
                <w:webHidden/>
              </w:rPr>
            </w:r>
            <w:r>
              <w:rPr>
                <w:noProof/>
                <w:webHidden/>
              </w:rPr>
              <w:fldChar w:fldCharType="separate"/>
            </w:r>
            <w:r>
              <w:rPr>
                <w:noProof/>
                <w:webHidden/>
              </w:rPr>
              <w:t>30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75" w:history="1">
            <w:r w:rsidRPr="00CC165C">
              <w:rPr>
                <w:rStyle w:val="Hipervnculo"/>
                <w:noProof/>
              </w:rPr>
              <w:t>3.3.1 Interpolación</w:t>
            </w:r>
            <w:r>
              <w:rPr>
                <w:noProof/>
                <w:webHidden/>
              </w:rPr>
              <w:tab/>
            </w:r>
            <w:r>
              <w:rPr>
                <w:noProof/>
                <w:webHidden/>
              </w:rPr>
              <w:fldChar w:fldCharType="begin"/>
            </w:r>
            <w:r>
              <w:rPr>
                <w:noProof/>
                <w:webHidden/>
              </w:rPr>
              <w:instrText xml:space="preserve"> PAGEREF _Toc272706775 \h </w:instrText>
            </w:r>
            <w:r>
              <w:rPr>
                <w:noProof/>
                <w:webHidden/>
              </w:rPr>
            </w:r>
            <w:r>
              <w:rPr>
                <w:noProof/>
                <w:webHidden/>
              </w:rPr>
              <w:fldChar w:fldCharType="separate"/>
            </w:r>
            <w:r>
              <w:rPr>
                <w:noProof/>
                <w:webHidden/>
              </w:rPr>
              <w:t>31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76" w:history="1">
            <w:r w:rsidRPr="00CC165C">
              <w:rPr>
                <w:rStyle w:val="Hipervnculo"/>
                <w:noProof/>
              </w:rPr>
              <w:t>3.4 Visualización</w:t>
            </w:r>
            <w:r>
              <w:rPr>
                <w:noProof/>
                <w:webHidden/>
              </w:rPr>
              <w:tab/>
            </w:r>
            <w:r>
              <w:rPr>
                <w:noProof/>
                <w:webHidden/>
              </w:rPr>
              <w:fldChar w:fldCharType="begin"/>
            </w:r>
            <w:r>
              <w:rPr>
                <w:noProof/>
                <w:webHidden/>
              </w:rPr>
              <w:instrText xml:space="preserve"> PAGEREF _Toc272706776 \h </w:instrText>
            </w:r>
            <w:r>
              <w:rPr>
                <w:noProof/>
                <w:webHidden/>
              </w:rPr>
            </w:r>
            <w:r>
              <w:rPr>
                <w:noProof/>
                <w:webHidden/>
              </w:rPr>
              <w:fldChar w:fldCharType="separate"/>
            </w:r>
            <w:r>
              <w:rPr>
                <w:noProof/>
                <w:webHidden/>
              </w:rPr>
              <w:t>32</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77" w:history="1">
            <w:r w:rsidRPr="00CC165C">
              <w:rPr>
                <w:rStyle w:val="Hipervnculo"/>
                <w:noProof/>
                <w:lang w:eastAsia="es-ES"/>
              </w:rPr>
              <w:t>3.5 El modelo cilíndrico</w:t>
            </w:r>
            <w:r>
              <w:rPr>
                <w:noProof/>
                <w:webHidden/>
              </w:rPr>
              <w:tab/>
            </w:r>
            <w:r>
              <w:rPr>
                <w:noProof/>
                <w:webHidden/>
              </w:rPr>
              <w:fldChar w:fldCharType="begin"/>
            </w:r>
            <w:r>
              <w:rPr>
                <w:noProof/>
                <w:webHidden/>
              </w:rPr>
              <w:instrText xml:space="preserve"> PAGEREF _Toc272706777 \h </w:instrText>
            </w:r>
            <w:r>
              <w:rPr>
                <w:noProof/>
                <w:webHidden/>
              </w:rPr>
            </w:r>
            <w:r>
              <w:rPr>
                <w:noProof/>
                <w:webHidden/>
              </w:rPr>
              <w:fldChar w:fldCharType="separate"/>
            </w:r>
            <w:r>
              <w:rPr>
                <w:noProof/>
                <w:webHidden/>
              </w:rPr>
              <w:t>33</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778" w:history="1">
            <w:r w:rsidRPr="00CC165C">
              <w:rPr>
                <w:rStyle w:val="Hipervnculo"/>
                <w:rFonts w:ascii="Cambria" w:hAnsi="Cambria"/>
                <w:noProof/>
              </w:rPr>
              <w:t>Capítulo 4</w:t>
            </w:r>
            <w:r w:rsidRPr="00CC165C">
              <w:rPr>
                <w:rStyle w:val="Hipervnculo"/>
                <w:noProof/>
              </w:rPr>
              <w:t xml:space="preserve"> Librerías empleadas: ITK, VTK, FLTK</w:t>
            </w:r>
            <w:r>
              <w:rPr>
                <w:noProof/>
                <w:webHidden/>
              </w:rPr>
              <w:tab/>
            </w:r>
            <w:r>
              <w:rPr>
                <w:noProof/>
                <w:webHidden/>
              </w:rPr>
              <w:fldChar w:fldCharType="begin"/>
            </w:r>
            <w:r>
              <w:rPr>
                <w:noProof/>
                <w:webHidden/>
              </w:rPr>
              <w:instrText xml:space="preserve"> PAGEREF _Toc272706778 \h </w:instrText>
            </w:r>
            <w:r>
              <w:rPr>
                <w:noProof/>
                <w:webHidden/>
              </w:rPr>
            </w:r>
            <w:r>
              <w:rPr>
                <w:noProof/>
                <w:webHidden/>
              </w:rPr>
              <w:fldChar w:fldCharType="separate"/>
            </w:r>
            <w:r>
              <w:rPr>
                <w:noProof/>
                <w:webHidden/>
              </w:rPr>
              <w:t>37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79" w:history="1">
            <w:r w:rsidRPr="00CC165C">
              <w:rPr>
                <w:rStyle w:val="Hipervnculo"/>
                <w:noProof/>
                <w:lang w:eastAsia="es-ES"/>
              </w:rPr>
              <w:t>4.1 ITK</w:t>
            </w:r>
            <w:r>
              <w:rPr>
                <w:noProof/>
                <w:webHidden/>
              </w:rPr>
              <w:tab/>
            </w:r>
            <w:r>
              <w:rPr>
                <w:noProof/>
                <w:webHidden/>
              </w:rPr>
              <w:fldChar w:fldCharType="begin"/>
            </w:r>
            <w:r>
              <w:rPr>
                <w:noProof/>
                <w:webHidden/>
              </w:rPr>
              <w:instrText xml:space="preserve"> PAGEREF _Toc272706779 \h </w:instrText>
            </w:r>
            <w:r>
              <w:rPr>
                <w:noProof/>
                <w:webHidden/>
              </w:rPr>
            </w:r>
            <w:r>
              <w:rPr>
                <w:noProof/>
                <w:webHidden/>
              </w:rPr>
              <w:fldChar w:fldCharType="separate"/>
            </w:r>
            <w:r>
              <w:rPr>
                <w:noProof/>
                <w:webHidden/>
              </w:rPr>
              <w:t>39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0" w:history="1">
            <w:r w:rsidRPr="00CC165C">
              <w:rPr>
                <w:rStyle w:val="Hipervnculo"/>
                <w:noProof/>
                <w:lang w:eastAsia="es-ES"/>
              </w:rPr>
              <w:t>4.1.1 Introducción</w:t>
            </w:r>
            <w:r>
              <w:rPr>
                <w:noProof/>
                <w:webHidden/>
              </w:rPr>
              <w:tab/>
            </w:r>
            <w:r>
              <w:rPr>
                <w:noProof/>
                <w:webHidden/>
              </w:rPr>
              <w:fldChar w:fldCharType="begin"/>
            </w:r>
            <w:r>
              <w:rPr>
                <w:noProof/>
                <w:webHidden/>
              </w:rPr>
              <w:instrText xml:space="preserve"> PAGEREF _Toc272706780 \h </w:instrText>
            </w:r>
            <w:r>
              <w:rPr>
                <w:noProof/>
                <w:webHidden/>
              </w:rPr>
            </w:r>
            <w:r>
              <w:rPr>
                <w:noProof/>
                <w:webHidden/>
              </w:rPr>
              <w:fldChar w:fldCharType="separate"/>
            </w:r>
            <w:r>
              <w:rPr>
                <w:noProof/>
                <w:webHidden/>
              </w:rPr>
              <w:t>39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1" w:history="1">
            <w:r w:rsidRPr="00CC165C">
              <w:rPr>
                <w:rStyle w:val="Hipervnculo"/>
                <w:noProof/>
                <w:lang w:eastAsia="es-ES"/>
              </w:rPr>
              <w:t>4.1.2 Características generales</w:t>
            </w:r>
            <w:r>
              <w:rPr>
                <w:noProof/>
                <w:webHidden/>
              </w:rPr>
              <w:tab/>
            </w:r>
            <w:r>
              <w:rPr>
                <w:noProof/>
                <w:webHidden/>
              </w:rPr>
              <w:fldChar w:fldCharType="begin"/>
            </w:r>
            <w:r>
              <w:rPr>
                <w:noProof/>
                <w:webHidden/>
              </w:rPr>
              <w:instrText xml:space="preserve"> PAGEREF _Toc272706781 \h </w:instrText>
            </w:r>
            <w:r>
              <w:rPr>
                <w:noProof/>
                <w:webHidden/>
              </w:rPr>
            </w:r>
            <w:r>
              <w:rPr>
                <w:noProof/>
                <w:webHidden/>
              </w:rPr>
              <w:fldChar w:fldCharType="separate"/>
            </w:r>
            <w:r>
              <w:rPr>
                <w:noProof/>
                <w:webHidden/>
              </w:rPr>
              <w:t>39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2" w:history="1">
            <w:r w:rsidRPr="00CC165C">
              <w:rPr>
                <w:rStyle w:val="Hipervnculo"/>
                <w:noProof/>
                <w:lang w:eastAsia="es-ES"/>
              </w:rPr>
              <w:t>4.1.3 Programación genérica</w:t>
            </w:r>
            <w:r>
              <w:rPr>
                <w:noProof/>
                <w:webHidden/>
              </w:rPr>
              <w:tab/>
            </w:r>
            <w:r>
              <w:rPr>
                <w:noProof/>
                <w:webHidden/>
              </w:rPr>
              <w:fldChar w:fldCharType="begin"/>
            </w:r>
            <w:r>
              <w:rPr>
                <w:noProof/>
                <w:webHidden/>
              </w:rPr>
              <w:instrText xml:space="preserve"> PAGEREF _Toc272706782 \h </w:instrText>
            </w:r>
            <w:r>
              <w:rPr>
                <w:noProof/>
                <w:webHidden/>
              </w:rPr>
            </w:r>
            <w:r>
              <w:rPr>
                <w:noProof/>
                <w:webHidden/>
              </w:rPr>
              <w:fldChar w:fldCharType="separate"/>
            </w:r>
            <w:r>
              <w:rPr>
                <w:noProof/>
                <w:webHidden/>
              </w:rPr>
              <w:t>40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3" w:history="1">
            <w:r w:rsidRPr="00CC165C">
              <w:rPr>
                <w:rStyle w:val="Hipervnculo"/>
                <w:noProof/>
                <w:lang w:eastAsia="es-ES"/>
              </w:rPr>
              <w:t>4.1.4 Gestión de la memoria</w:t>
            </w:r>
            <w:r>
              <w:rPr>
                <w:noProof/>
                <w:webHidden/>
              </w:rPr>
              <w:tab/>
            </w:r>
            <w:r>
              <w:rPr>
                <w:noProof/>
                <w:webHidden/>
              </w:rPr>
              <w:fldChar w:fldCharType="begin"/>
            </w:r>
            <w:r>
              <w:rPr>
                <w:noProof/>
                <w:webHidden/>
              </w:rPr>
              <w:instrText xml:space="preserve"> PAGEREF _Toc272706783 \h </w:instrText>
            </w:r>
            <w:r>
              <w:rPr>
                <w:noProof/>
                <w:webHidden/>
              </w:rPr>
            </w:r>
            <w:r>
              <w:rPr>
                <w:noProof/>
                <w:webHidden/>
              </w:rPr>
              <w:fldChar w:fldCharType="separate"/>
            </w:r>
            <w:r>
              <w:rPr>
                <w:noProof/>
                <w:webHidden/>
              </w:rPr>
              <w:t>41</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4" w:history="1">
            <w:r w:rsidRPr="00CC165C">
              <w:rPr>
                <w:rStyle w:val="Hipervnculo"/>
                <w:noProof/>
                <w:lang w:eastAsia="es-ES"/>
              </w:rPr>
              <w:t>4.1.5 Representación de datos</w:t>
            </w:r>
            <w:r>
              <w:rPr>
                <w:noProof/>
                <w:webHidden/>
              </w:rPr>
              <w:tab/>
            </w:r>
            <w:r>
              <w:rPr>
                <w:noProof/>
                <w:webHidden/>
              </w:rPr>
              <w:fldChar w:fldCharType="begin"/>
            </w:r>
            <w:r>
              <w:rPr>
                <w:noProof/>
                <w:webHidden/>
              </w:rPr>
              <w:instrText xml:space="preserve"> PAGEREF _Toc272706784 \h </w:instrText>
            </w:r>
            <w:r>
              <w:rPr>
                <w:noProof/>
                <w:webHidden/>
              </w:rPr>
            </w:r>
            <w:r>
              <w:rPr>
                <w:noProof/>
                <w:webHidden/>
              </w:rPr>
              <w:fldChar w:fldCharType="separate"/>
            </w:r>
            <w:r>
              <w:rPr>
                <w:noProof/>
                <w:webHidden/>
              </w:rPr>
              <w:t>41</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5" w:history="1">
            <w:r w:rsidRPr="00CC165C">
              <w:rPr>
                <w:rStyle w:val="Hipervnculo"/>
                <w:noProof/>
                <w:lang w:eastAsia="es-ES"/>
              </w:rPr>
              <w:t>4.1.6 El pipeline de datos</w:t>
            </w:r>
            <w:r>
              <w:rPr>
                <w:noProof/>
                <w:webHidden/>
              </w:rPr>
              <w:tab/>
            </w:r>
            <w:r>
              <w:rPr>
                <w:noProof/>
                <w:webHidden/>
              </w:rPr>
              <w:fldChar w:fldCharType="begin"/>
            </w:r>
            <w:r>
              <w:rPr>
                <w:noProof/>
                <w:webHidden/>
              </w:rPr>
              <w:instrText xml:space="preserve"> PAGEREF _Toc272706785 \h </w:instrText>
            </w:r>
            <w:r>
              <w:rPr>
                <w:noProof/>
                <w:webHidden/>
              </w:rPr>
            </w:r>
            <w:r>
              <w:rPr>
                <w:noProof/>
                <w:webHidden/>
              </w:rPr>
              <w:fldChar w:fldCharType="separate"/>
            </w:r>
            <w:r>
              <w:rPr>
                <w:noProof/>
                <w:webHidden/>
              </w:rPr>
              <w:t>42</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6" w:history="1">
            <w:r w:rsidRPr="00CC165C">
              <w:rPr>
                <w:rStyle w:val="Hipervnculo"/>
                <w:noProof/>
                <w:lang w:eastAsia="es-ES"/>
              </w:rPr>
              <w:t>4.1.7 Filtrado</w:t>
            </w:r>
            <w:r>
              <w:rPr>
                <w:noProof/>
                <w:webHidden/>
              </w:rPr>
              <w:tab/>
            </w:r>
            <w:r>
              <w:rPr>
                <w:noProof/>
                <w:webHidden/>
              </w:rPr>
              <w:fldChar w:fldCharType="begin"/>
            </w:r>
            <w:r>
              <w:rPr>
                <w:noProof/>
                <w:webHidden/>
              </w:rPr>
              <w:instrText xml:space="preserve"> PAGEREF _Toc272706786 \h </w:instrText>
            </w:r>
            <w:r>
              <w:rPr>
                <w:noProof/>
                <w:webHidden/>
              </w:rPr>
            </w:r>
            <w:r>
              <w:rPr>
                <w:noProof/>
                <w:webHidden/>
              </w:rPr>
              <w:fldChar w:fldCharType="separate"/>
            </w:r>
            <w:r>
              <w:rPr>
                <w:noProof/>
                <w:webHidden/>
              </w:rPr>
              <w:t>42</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7" w:history="1">
            <w:r w:rsidRPr="00CC165C">
              <w:rPr>
                <w:rStyle w:val="Hipervnculo"/>
                <w:noProof/>
                <w:lang w:eastAsia="es-ES"/>
              </w:rPr>
              <w:t>4.1.8 Lectura y escritura en ficheros</w:t>
            </w:r>
            <w:r>
              <w:rPr>
                <w:noProof/>
                <w:webHidden/>
              </w:rPr>
              <w:tab/>
            </w:r>
            <w:r>
              <w:rPr>
                <w:noProof/>
                <w:webHidden/>
              </w:rPr>
              <w:fldChar w:fldCharType="begin"/>
            </w:r>
            <w:r>
              <w:rPr>
                <w:noProof/>
                <w:webHidden/>
              </w:rPr>
              <w:instrText xml:space="preserve"> PAGEREF _Toc272706787 \h </w:instrText>
            </w:r>
            <w:r>
              <w:rPr>
                <w:noProof/>
                <w:webHidden/>
              </w:rPr>
            </w:r>
            <w:r>
              <w:rPr>
                <w:noProof/>
                <w:webHidden/>
              </w:rPr>
              <w:fldChar w:fldCharType="separate"/>
            </w:r>
            <w:r>
              <w:rPr>
                <w:noProof/>
                <w:webHidden/>
              </w:rPr>
              <w:t>42</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88" w:history="1">
            <w:r w:rsidRPr="00CC165C">
              <w:rPr>
                <w:rStyle w:val="Hipervnculo"/>
                <w:noProof/>
                <w:lang w:eastAsia="es-ES"/>
              </w:rPr>
              <w:t>4.2 VTK</w:t>
            </w:r>
            <w:r>
              <w:rPr>
                <w:noProof/>
                <w:webHidden/>
              </w:rPr>
              <w:tab/>
            </w:r>
            <w:r>
              <w:rPr>
                <w:noProof/>
                <w:webHidden/>
              </w:rPr>
              <w:fldChar w:fldCharType="begin"/>
            </w:r>
            <w:r>
              <w:rPr>
                <w:noProof/>
                <w:webHidden/>
              </w:rPr>
              <w:instrText xml:space="preserve"> PAGEREF _Toc272706788 \h </w:instrText>
            </w:r>
            <w:r>
              <w:rPr>
                <w:noProof/>
                <w:webHidden/>
              </w:rPr>
            </w:r>
            <w:r>
              <w:rPr>
                <w:noProof/>
                <w:webHidden/>
              </w:rPr>
              <w:fldChar w:fldCharType="separate"/>
            </w:r>
            <w:r>
              <w:rPr>
                <w:noProof/>
                <w:webHidden/>
              </w:rPr>
              <w:t>43</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89" w:history="1">
            <w:r w:rsidRPr="00CC165C">
              <w:rPr>
                <w:rStyle w:val="Hipervnculo"/>
                <w:noProof/>
                <w:lang w:eastAsia="es-ES"/>
              </w:rPr>
              <w:t>4.2.1 Introducción</w:t>
            </w:r>
            <w:r>
              <w:rPr>
                <w:noProof/>
                <w:webHidden/>
              </w:rPr>
              <w:tab/>
            </w:r>
            <w:r>
              <w:rPr>
                <w:noProof/>
                <w:webHidden/>
              </w:rPr>
              <w:fldChar w:fldCharType="begin"/>
            </w:r>
            <w:r>
              <w:rPr>
                <w:noProof/>
                <w:webHidden/>
              </w:rPr>
              <w:instrText xml:space="preserve"> PAGEREF _Toc272706789 \h </w:instrText>
            </w:r>
            <w:r>
              <w:rPr>
                <w:noProof/>
                <w:webHidden/>
              </w:rPr>
            </w:r>
            <w:r>
              <w:rPr>
                <w:noProof/>
                <w:webHidden/>
              </w:rPr>
              <w:fldChar w:fldCharType="separate"/>
            </w:r>
            <w:r>
              <w:rPr>
                <w:noProof/>
                <w:webHidden/>
              </w:rPr>
              <w:t>43</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0" w:history="1">
            <w:r w:rsidRPr="00CC165C">
              <w:rPr>
                <w:rStyle w:val="Hipervnculo"/>
                <w:noProof/>
                <w:lang w:eastAsia="es-ES"/>
              </w:rPr>
              <w:t>4.2.2 Características generales</w:t>
            </w:r>
            <w:r>
              <w:rPr>
                <w:noProof/>
                <w:webHidden/>
              </w:rPr>
              <w:tab/>
            </w:r>
            <w:r>
              <w:rPr>
                <w:noProof/>
                <w:webHidden/>
              </w:rPr>
              <w:fldChar w:fldCharType="begin"/>
            </w:r>
            <w:r>
              <w:rPr>
                <w:noProof/>
                <w:webHidden/>
              </w:rPr>
              <w:instrText xml:space="preserve"> PAGEREF _Toc272706790 \h </w:instrText>
            </w:r>
            <w:r>
              <w:rPr>
                <w:noProof/>
                <w:webHidden/>
              </w:rPr>
            </w:r>
            <w:r>
              <w:rPr>
                <w:noProof/>
                <w:webHidden/>
              </w:rPr>
              <w:fldChar w:fldCharType="separate"/>
            </w:r>
            <w:r>
              <w:rPr>
                <w:noProof/>
                <w:webHidden/>
              </w:rPr>
              <w:t>43</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1" w:history="1">
            <w:r w:rsidRPr="00CC165C">
              <w:rPr>
                <w:rStyle w:val="Hipervnculo"/>
                <w:noProof/>
                <w:lang w:eastAsia="es-ES"/>
              </w:rPr>
              <w:t>4.2.3 El modelo de gráficos</w:t>
            </w:r>
            <w:r>
              <w:rPr>
                <w:noProof/>
                <w:webHidden/>
              </w:rPr>
              <w:tab/>
            </w:r>
            <w:r>
              <w:rPr>
                <w:noProof/>
                <w:webHidden/>
              </w:rPr>
              <w:fldChar w:fldCharType="begin"/>
            </w:r>
            <w:r>
              <w:rPr>
                <w:noProof/>
                <w:webHidden/>
              </w:rPr>
              <w:instrText xml:space="preserve"> PAGEREF _Toc272706791 \h </w:instrText>
            </w:r>
            <w:r>
              <w:rPr>
                <w:noProof/>
                <w:webHidden/>
              </w:rPr>
            </w:r>
            <w:r>
              <w:rPr>
                <w:noProof/>
                <w:webHidden/>
              </w:rPr>
              <w:fldChar w:fldCharType="separate"/>
            </w:r>
            <w:r>
              <w:rPr>
                <w:noProof/>
                <w:webHidden/>
              </w:rPr>
              <w:t>44</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2" w:history="1">
            <w:r w:rsidRPr="00CC165C">
              <w:rPr>
                <w:rStyle w:val="Hipervnculo"/>
                <w:noProof/>
                <w:lang w:eastAsia="es-ES"/>
              </w:rPr>
              <w:t>4.2.4 El pipeline de visualización</w:t>
            </w:r>
            <w:r>
              <w:rPr>
                <w:noProof/>
                <w:webHidden/>
              </w:rPr>
              <w:tab/>
            </w:r>
            <w:r>
              <w:rPr>
                <w:noProof/>
                <w:webHidden/>
              </w:rPr>
              <w:fldChar w:fldCharType="begin"/>
            </w:r>
            <w:r>
              <w:rPr>
                <w:noProof/>
                <w:webHidden/>
              </w:rPr>
              <w:instrText xml:space="preserve"> PAGEREF _Toc272706792 \h </w:instrText>
            </w:r>
            <w:r>
              <w:rPr>
                <w:noProof/>
                <w:webHidden/>
              </w:rPr>
            </w:r>
            <w:r>
              <w:rPr>
                <w:noProof/>
                <w:webHidden/>
              </w:rPr>
              <w:fldChar w:fldCharType="separate"/>
            </w:r>
            <w:r>
              <w:rPr>
                <w:noProof/>
                <w:webHidden/>
              </w:rPr>
              <w:t>44</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3" w:history="1">
            <w:r w:rsidRPr="00CC165C">
              <w:rPr>
                <w:rStyle w:val="Hipervnculo"/>
                <w:noProof/>
                <w:lang w:eastAsia="es-ES"/>
              </w:rPr>
              <w:t>4.2.5 Gestión de memoria</w:t>
            </w:r>
            <w:r>
              <w:rPr>
                <w:noProof/>
                <w:webHidden/>
              </w:rPr>
              <w:tab/>
            </w:r>
            <w:r>
              <w:rPr>
                <w:noProof/>
                <w:webHidden/>
              </w:rPr>
              <w:fldChar w:fldCharType="begin"/>
            </w:r>
            <w:r>
              <w:rPr>
                <w:noProof/>
                <w:webHidden/>
              </w:rPr>
              <w:instrText xml:space="preserve"> PAGEREF _Toc272706793 \h </w:instrText>
            </w:r>
            <w:r>
              <w:rPr>
                <w:noProof/>
                <w:webHidden/>
              </w:rPr>
            </w:r>
            <w:r>
              <w:rPr>
                <w:noProof/>
                <w:webHidden/>
              </w:rPr>
              <w:fldChar w:fldCharType="separate"/>
            </w:r>
            <w:r>
              <w:rPr>
                <w:noProof/>
                <w:webHidden/>
              </w:rPr>
              <w:t>45</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4" w:history="1">
            <w:r w:rsidRPr="00CC165C">
              <w:rPr>
                <w:rStyle w:val="Hipervnculo"/>
                <w:noProof/>
                <w:lang w:eastAsia="es-ES"/>
              </w:rPr>
              <w:t>4.2.6 Control implícito de la ejecución</w:t>
            </w:r>
            <w:r>
              <w:rPr>
                <w:noProof/>
                <w:webHidden/>
              </w:rPr>
              <w:tab/>
            </w:r>
            <w:r>
              <w:rPr>
                <w:noProof/>
                <w:webHidden/>
              </w:rPr>
              <w:fldChar w:fldCharType="begin"/>
            </w:r>
            <w:r>
              <w:rPr>
                <w:noProof/>
                <w:webHidden/>
              </w:rPr>
              <w:instrText xml:space="preserve"> PAGEREF _Toc272706794 \h </w:instrText>
            </w:r>
            <w:r>
              <w:rPr>
                <w:noProof/>
                <w:webHidden/>
              </w:rPr>
            </w:r>
            <w:r>
              <w:rPr>
                <w:noProof/>
                <w:webHidden/>
              </w:rPr>
              <w:fldChar w:fldCharType="separate"/>
            </w:r>
            <w:r>
              <w:rPr>
                <w:noProof/>
                <w:webHidden/>
              </w:rPr>
              <w:t>45</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795" w:history="1">
            <w:r w:rsidRPr="00CC165C">
              <w:rPr>
                <w:rStyle w:val="Hipervnculo"/>
                <w:noProof/>
                <w:lang w:eastAsia="es-ES"/>
              </w:rPr>
              <w:t>4.3 FLTK</w:t>
            </w:r>
            <w:r>
              <w:rPr>
                <w:noProof/>
                <w:webHidden/>
              </w:rPr>
              <w:tab/>
            </w:r>
            <w:r>
              <w:rPr>
                <w:noProof/>
                <w:webHidden/>
              </w:rPr>
              <w:fldChar w:fldCharType="begin"/>
            </w:r>
            <w:r>
              <w:rPr>
                <w:noProof/>
                <w:webHidden/>
              </w:rPr>
              <w:instrText xml:space="preserve"> PAGEREF _Toc272706795 \h </w:instrText>
            </w:r>
            <w:r>
              <w:rPr>
                <w:noProof/>
                <w:webHidden/>
              </w:rPr>
            </w:r>
            <w:r>
              <w:rPr>
                <w:noProof/>
                <w:webHidden/>
              </w:rPr>
              <w:fldChar w:fldCharType="separate"/>
            </w:r>
            <w:r>
              <w:rPr>
                <w:noProof/>
                <w:webHidden/>
              </w:rPr>
              <w:t>46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6" w:history="1">
            <w:r w:rsidRPr="00CC165C">
              <w:rPr>
                <w:rStyle w:val="Hipervnculo"/>
                <w:noProof/>
                <w:lang w:eastAsia="es-ES"/>
              </w:rPr>
              <w:t>4.3.1 Introducción</w:t>
            </w:r>
            <w:r>
              <w:rPr>
                <w:noProof/>
                <w:webHidden/>
              </w:rPr>
              <w:tab/>
            </w:r>
            <w:r>
              <w:rPr>
                <w:noProof/>
                <w:webHidden/>
              </w:rPr>
              <w:fldChar w:fldCharType="begin"/>
            </w:r>
            <w:r>
              <w:rPr>
                <w:noProof/>
                <w:webHidden/>
              </w:rPr>
              <w:instrText xml:space="preserve"> PAGEREF _Toc272706796 \h </w:instrText>
            </w:r>
            <w:r>
              <w:rPr>
                <w:noProof/>
                <w:webHidden/>
              </w:rPr>
            </w:r>
            <w:r>
              <w:rPr>
                <w:noProof/>
                <w:webHidden/>
              </w:rPr>
              <w:fldChar w:fldCharType="separate"/>
            </w:r>
            <w:r>
              <w:rPr>
                <w:noProof/>
                <w:webHidden/>
              </w:rPr>
              <w:t>46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7" w:history="1">
            <w:r w:rsidRPr="00CC165C">
              <w:rPr>
                <w:rStyle w:val="Hipervnculo"/>
                <w:noProof/>
                <w:lang w:eastAsia="es-ES"/>
              </w:rPr>
              <w:t>4.3.2 Características generales</w:t>
            </w:r>
            <w:r>
              <w:rPr>
                <w:noProof/>
                <w:webHidden/>
              </w:rPr>
              <w:tab/>
            </w:r>
            <w:r>
              <w:rPr>
                <w:noProof/>
                <w:webHidden/>
              </w:rPr>
              <w:fldChar w:fldCharType="begin"/>
            </w:r>
            <w:r>
              <w:rPr>
                <w:noProof/>
                <w:webHidden/>
              </w:rPr>
              <w:instrText xml:space="preserve"> PAGEREF _Toc272706797 \h </w:instrText>
            </w:r>
            <w:r>
              <w:rPr>
                <w:noProof/>
                <w:webHidden/>
              </w:rPr>
            </w:r>
            <w:r>
              <w:rPr>
                <w:noProof/>
                <w:webHidden/>
              </w:rPr>
              <w:fldChar w:fldCharType="separate"/>
            </w:r>
            <w:r>
              <w:rPr>
                <w:noProof/>
                <w:webHidden/>
              </w:rPr>
              <w:t>46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8" w:history="1">
            <w:r w:rsidRPr="00CC165C">
              <w:rPr>
                <w:rStyle w:val="Hipervnculo"/>
                <w:noProof/>
                <w:lang w:eastAsia="es-ES"/>
              </w:rPr>
              <w:t>4.3.3 Tratamiento de los eventos</w:t>
            </w:r>
            <w:r>
              <w:rPr>
                <w:noProof/>
                <w:webHidden/>
              </w:rPr>
              <w:tab/>
            </w:r>
            <w:r>
              <w:rPr>
                <w:noProof/>
                <w:webHidden/>
              </w:rPr>
              <w:fldChar w:fldCharType="begin"/>
            </w:r>
            <w:r>
              <w:rPr>
                <w:noProof/>
                <w:webHidden/>
              </w:rPr>
              <w:instrText xml:space="preserve"> PAGEREF _Toc272706798 \h </w:instrText>
            </w:r>
            <w:r>
              <w:rPr>
                <w:noProof/>
                <w:webHidden/>
              </w:rPr>
            </w:r>
            <w:r>
              <w:rPr>
                <w:noProof/>
                <w:webHidden/>
              </w:rPr>
              <w:fldChar w:fldCharType="separate"/>
            </w:r>
            <w:r>
              <w:rPr>
                <w:noProof/>
                <w:webHidden/>
              </w:rPr>
              <w:t>47</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799" w:history="1">
            <w:r w:rsidRPr="00CC165C">
              <w:rPr>
                <w:rStyle w:val="Hipervnculo"/>
                <w:noProof/>
                <w:lang w:eastAsia="es-ES"/>
              </w:rPr>
              <w:t>4.3.4 FLUID</w:t>
            </w:r>
            <w:r>
              <w:rPr>
                <w:noProof/>
                <w:webHidden/>
              </w:rPr>
              <w:tab/>
            </w:r>
            <w:r>
              <w:rPr>
                <w:noProof/>
                <w:webHidden/>
              </w:rPr>
              <w:fldChar w:fldCharType="begin"/>
            </w:r>
            <w:r>
              <w:rPr>
                <w:noProof/>
                <w:webHidden/>
              </w:rPr>
              <w:instrText xml:space="preserve"> PAGEREF _Toc272706799 \h </w:instrText>
            </w:r>
            <w:r>
              <w:rPr>
                <w:noProof/>
                <w:webHidden/>
              </w:rPr>
            </w:r>
            <w:r>
              <w:rPr>
                <w:noProof/>
                <w:webHidden/>
              </w:rPr>
              <w:fldChar w:fldCharType="separate"/>
            </w:r>
            <w:r>
              <w:rPr>
                <w:noProof/>
                <w:webHidden/>
              </w:rPr>
              <w:t>47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00" w:history="1">
            <w:r w:rsidRPr="00CC165C">
              <w:rPr>
                <w:rStyle w:val="Hipervnculo"/>
                <w:noProof/>
                <w:lang w:eastAsia="es-ES"/>
              </w:rPr>
              <w:t>4.4 CMake</w:t>
            </w:r>
            <w:r>
              <w:rPr>
                <w:noProof/>
                <w:webHidden/>
              </w:rPr>
              <w:tab/>
            </w:r>
            <w:r>
              <w:rPr>
                <w:noProof/>
                <w:webHidden/>
              </w:rPr>
              <w:fldChar w:fldCharType="begin"/>
            </w:r>
            <w:r>
              <w:rPr>
                <w:noProof/>
                <w:webHidden/>
              </w:rPr>
              <w:instrText xml:space="preserve"> PAGEREF _Toc272706800 \h </w:instrText>
            </w:r>
            <w:r>
              <w:rPr>
                <w:noProof/>
                <w:webHidden/>
              </w:rPr>
            </w:r>
            <w:r>
              <w:rPr>
                <w:noProof/>
                <w:webHidden/>
              </w:rPr>
              <w:fldChar w:fldCharType="separate"/>
            </w:r>
            <w:r>
              <w:rPr>
                <w:noProof/>
                <w:webHidden/>
              </w:rPr>
              <w:t>48</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801" w:history="1">
            <w:r w:rsidRPr="00CC165C">
              <w:rPr>
                <w:rStyle w:val="Hipervnculo"/>
                <w:rFonts w:ascii="Cambria" w:hAnsi="Cambria"/>
                <w:noProof/>
              </w:rPr>
              <w:t>Capítulo 5</w:t>
            </w:r>
            <w:r w:rsidRPr="00CC165C">
              <w:rPr>
                <w:rStyle w:val="Hipervnculo"/>
                <w:noProof/>
              </w:rPr>
              <w:t xml:space="preserve"> Saturn y otras interfaces</w:t>
            </w:r>
            <w:r>
              <w:rPr>
                <w:noProof/>
                <w:webHidden/>
              </w:rPr>
              <w:tab/>
            </w:r>
            <w:r>
              <w:rPr>
                <w:noProof/>
                <w:webHidden/>
              </w:rPr>
              <w:fldChar w:fldCharType="begin"/>
            </w:r>
            <w:r>
              <w:rPr>
                <w:noProof/>
                <w:webHidden/>
              </w:rPr>
              <w:instrText xml:space="preserve"> PAGEREF _Toc272706801 \h </w:instrText>
            </w:r>
            <w:r>
              <w:rPr>
                <w:noProof/>
                <w:webHidden/>
              </w:rPr>
            </w:r>
            <w:r>
              <w:rPr>
                <w:noProof/>
                <w:webHidden/>
              </w:rPr>
              <w:fldChar w:fldCharType="separate"/>
            </w:r>
            <w:r>
              <w:rPr>
                <w:noProof/>
                <w:webHidden/>
              </w:rPr>
              <w:t>49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02" w:history="1">
            <w:r w:rsidRPr="00CC165C">
              <w:rPr>
                <w:rStyle w:val="Hipervnculo"/>
                <w:noProof/>
              </w:rPr>
              <w:t>5.1 Introducción a Saturn</w:t>
            </w:r>
            <w:r>
              <w:rPr>
                <w:noProof/>
                <w:webHidden/>
              </w:rPr>
              <w:tab/>
            </w:r>
            <w:r>
              <w:rPr>
                <w:noProof/>
                <w:webHidden/>
              </w:rPr>
              <w:fldChar w:fldCharType="begin"/>
            </w:r>
            <w:r>
              <w:rPr>
                <w:noProof/>
                <w:webHidden/>
              </w:rPr>
              <w:instrText xml:space="preserve"> PAGEREF _Toc272706802 \h </w:instrText>
            </w:r>
            <w:r>
              <w:rPr>
                <w:noProof/>
                <w:webHidden/>
              </w:rPr>
            </w:r>
            <w:r>
              <w:rPr>
                <w:noProof/>
                <w:webHidden/>
              </w:rPr>
              <w:fldChar w:fldCharType="separate"/>
            </w:r>
            <w:r>
              <w:rPr>
                <w:noProof/>
                <w:webHidden/>
              </w:rPr>
              <w:t>51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03" w:history="1">
            <w:r w:rsidRPr="00CC165C">
              <w:rPr>
                <w:rStyle w:val="Hipervnculo"/>
                <w:noProof/>
                <w:lang w:eastAsia="es-ES"/>
              </w:rPr>
              <w:t>5.2 Tractografía</w:t>
            </w:r>
            <w:r>
              <w:rPr>
                <w:noProof/>
                <w:webHidden/>
              </w:rPr>
              <w:tab/>
            </w:r>
            <w:r>
              <w:rPr>
                <w:noProof/>
                <w:webHidden/>
              </w:rPr>
              <w:fldChar w:fldCharType="begin"/>
            </w:r>
            <w:r>
              <w:rPr>
                <w:noProof/>
                <w:webHidden/>
              </w:rPr>
              <w:instrText xml:space="preserve"> PAGEREF _Toc272706803 \h </w:instrText>
            </w:r>
            <w:r>
              <w:rPr>
                <w:noProof/>
                <w:webHidden/>
              </w:rPr>
            </w:r>
            <w:r>
              <w:rPr>
                <w:noProof/>
                <w:webHidden/>
              </w:rPr>
              <w:fldChar w:fldCharType="separate"/>
            </w:r>
            <w:r>
              <w:rPr>
                <w:noProof/>
                <w:webHidden/>
              </w:rPr>
              <w:t>52</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04" w:history="1">
            <w:r w:rsidRPr="00CC165C">
              <w:rPr>
                <w:rStyle w:val="Hipervnculo"/>
                <w:noProof/>
              </w:rPr>
              <w:t>5.3 Interfaz de usuario</w:t>
            </w:r>
            <w:r>
              <w:rPr>
                <w:noProof/>
                <w:webHidden/>
              </w:rPr>
              <w:tab/>
            </w:r>
            <w:r>
              <w:rPr>
                <w:noProof/>
                <w:webHidden/>
              </w:rPr>
              <w:fldChar w:fldCharType="begin"/>
            </w:r>
            <w:r>
              <w:rPr>
                <w:noProof/>
                <w:webHidden/>
              </w:rPr>
              <w:instrText xml:space="preserve"> PAGEREF _Toc272706804 \h </w:instrText>
            </w:r>
            <w:r>
              <w:rPr>
                <w:noProof/>
                <w:webHidden/>
              </w:rPr>
            </w:r>
            <w:r>
              <w:rPr>
                <w:noProof/>
                <w:webHidden/>
              </w:rPr>
              <w:fldChar w:fldCharType="separate"/>
            </w:r>
            <w:r>
              <w:rPr>
                <w:noProof/>
                <w:webHidden/>
              </w:rPr>
              <w:t>53</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05" w:history="1">
            <w:r w:rsidRPr="00CC165C">
              <w:rPr>
                <w:rStyle w:val="Hipervnculo"/>
                <w:noProof/>
              </w:rPr>
              <w:t>5.4 Código de Saturn</w:t>
            </w:r>
            <w:r>
              <w:rPr>
                <w:noProof/>
                <w:webHidden/>
              </w:rPr>
              <w:tab/>
            </w:r>
            <w:r>
              <w:rPr>
                <w:noProof/>
                <w:webHidden/>
              </w:rPr>
              <w:fldChar w:fldCharType="begin"/>
            </w:r>
            <w:r>
              <w:rPr>
                <w:noProof/>
                <w:webHidden/>
              </w:rPr>
              <w:instrText xml:space="preserve"> PAGEREF _Toc272706805 \h </w:instrText>
            </w:r>
            <w:r>
              <w:rPr>
                <w:noProof/>
                <w:webHidden/>
              </w:rPr>
            </w:r>
            <w:r>
              <w:rPr>
                <w:noProof/>
                <w:webHidden/>
              </w:rPr>
              <w:fldChar w:fldCharType="separate"/>
            </w:r>
            <w:r>
              <w:rPr>
                <w:noProof/>
                <w:webHidden/>
              </w:rPr>
              <w:t>55</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06" w:history="1">
            <w:r w:rsidRPr="00CC165C">
              <w:rPr>
                <w:rStyle w:val="Hipervnculo"/>
                <w:noProof/>
              </w:rPr>
              <w:t>5.4.1 Clase UsimagToolBase</w:t>
            </w:r>
            <w:r>
              <w:rPr>
                <w:noProof/>
                <w:webHidden/>
              </w:rPr>
              <w:tab/>
            </w:r>
            <w:r>
              <w:rPr>
                <w:noProof/>
                <w:webHidden/>
              </w:rPr>
              <w:fldChar w:fldCharType="begin"/>
            </w:r>
            <w:r>
              <w:rPr>
                <w:noProof/>
                <w:webHidden/>
              </w:rPr>
              <w:instrText xml:space="preserve"> PAGEREF _Toc272706806 \h </w:instrText>
            </w:r>
            <w:r>
              <w:rPr>
                <w:noProof/>
                <w:webHidden/>
              </w:rPr>
            </w:r>
            <w:r>
              <w:rPr>
                <w:noProof/>
                <w:webHidden/>
              </w:rPr>
              <w:fldChar w:fldCharType="separate"/>
            </w:r>
            <w:r>
              <w:rPr>
                <w:noProof/>
                <w:webHidden/>
              </w:rPr>
              <w:t>55</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07" w:history="1">
            <w:r w:rsidRPr="00CC165C">
              <w:rPr>
                <w:rStyle w:val="Hipervnculo"/>
                <w:noProof/>
              </w:rPr>
              <w:t>5.4.2 Clase UsimagToolGUI</w:t>
            </w:r>
            <w:r>
              <w:rPr>
                <w:noProof/>
                <w:webHidden/>
              </w:rPr>
              <w:tab/>
            </w:r>
            <w:r>
              <w:rPr>
                <w:noProof/>
                <w:webHidden/>
              </w:rPr>
              <w:fldChar w:fldCharType="begin"/>
            </w:r>
            <w:r>
              <w:rPr>
                <w:noProof/>
                <w:webHidden/>
              </w:rPr>
              <w:instrText xml:space="preserve"> PAGEREF _Toc272706807 \h </w:instrText>
            </w:r>
            <w:r>
              <w:rPr>
                <w:noProof/>
                <w:webHidden/>
              </w:rPr>
            </w:r>
            <w:r>
              <w:rPr>
                <w:noProof/>
                <w:webHidden/>
              </w:rPr>
              <w:fldChar w:fldCharType="separate"/>
            </w:r>
            <w:r>
              <w:rPr>
                <w:noProof/>
                <w:webHidden/>
              </w:rPr>
              <w:t>56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08" w:history="1">
            <w:r w:rsidRPr="00CC165C">
              <w:rPr>
                <w:rStyle w:val="Hipervnculo"/>
                <w:noProof/>
              </w:rPr>
              <w:t>5.4.3 Clase UsimagToolConsole</w:t>
            </w:r>
            <w:r>
              <w:rPr>
                <w:noProof/>
                <w:webHidden/>
              </w:rPr>
              <w:tab/>
            </w:r>
            <w:r>
              <w:rPr>
                <w:noProof/>
                <w:webHidden/>
              </w:rPr>
              <w:fldChar w:fldCharType="begin"/>
            </w:r>
            <w:r>
              <w:rPr>
                <w:noProof/>
                <w:webHidden/>
              </w:rPr>
              <w:instrText xml:space="preserve"> PAGEREF _Toc272706808 \h </w:instrText>
            </w:r>
            <w:r>
              <w:rPr>
                <w:noProof/>
                <w:webHidden/>
              </w:rPr>
            </w:r>
            <w:r>
              <w:rPr>
                <w:noProof/>
                <w:webHidden/>
              </w:rPr>
              <w:fldChar w:fldCharType="separate"/>
            </w:r>
            <w:r>
              <w:rPr>
                <w:noProof/>
                <w:webHidden/>
              </w:rPr>
              <w:t>57</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09" w:history="1">
            <w:r w:rsidRPr="00CC165C">
              <w:rPr>
                <w:rStyle w:val="Hipervnculo"/>
                <w:noProof/>
              </w:rPr>
              <w:t>5.4.4 Clase TensorGUI</w:t>
            </w:r>
            <w:r>
              <w:rPr>
                <w:noProof/>
                <w:webHidden/>
              </w:rPr>
              <w:tab/>
            </w:r>
            <w:r>
              <w:rPr>
                <w:noProof/>
                <w:webHidden/>
              </w:rPr>
              <w:fldChar w:fldCharType="begin"/>
            </w:r>
            <w:r>
              <w:rPr>
                <w:noProof/>
                <w:webHidden/>
              </w:rPr>
              <w:instrText xml:space="preserve"> PAGEREF _Toc272706809 \h </w:instrText>
            </w:r>
            <w:r>
              <w:rPr>
                <w:noProof/>
                <w:webHidden/>
              </w:rPr>
            </w:r>
            <w:r>
              <w:rPr>
                <w:noProof/>
                <w:webHidden/>
              </w:rPr>
              <w:fldChar w:fldCharType="separate"/>
            </w:r>
            <w:r>
              <w:rPr>
                <w:noProof/>
                <w:webHidden/>
              </w:rPr>
              <w:t>57</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0" w:history="1">
            <w:r w:rsidRPr="00CC165C">
              <w:rPr>
                <w:rStyle w:val="Hipervnculo"/>
                <w:noProof/>
              </w:rPr>
              <w:t>5.4.5 Clase TensorConsole</w:t>
            </w:r>
            <w:r>
              <w:rPr>
                <w:noProof/>
                <w:webHidden/>
              </w:rPr>
              <w:tab/>
            </w:r>
            <w:r>
              <w:rPr>
                <w:noProof/>
                <w:webHidden/>
              </w:rPr>
              <w:fldChar w:fldCharType="begin"/>
            </w:r>
            <w:r>
              <w:rPr>
                <w:noProof/>
                <w:webHidden/>
              </w:rPr>
              <w:instrText xml:space="preserve"> PAGEREF _Toc272706810 \h </w:instrText>
            </w:r>
            <w:r>
              <w:rPr>
                <w:noProof/>
                <w:webHidden/>
              </w:rPr>
            </w:r>
            <w:r>
              <w:rPr>
                <w:noProof/>
                <w:webHidden/>
              </w:rPr>
              <w:fldChar w:fldCharType="separate"/>
            </w:r>
            <w:r>
              <w:rPr>
                <w:noProof/>
                <w:webHidden/>
              </w:rPr>
              <w:t>59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1" w:history="1">
            <w:r w:rsidRPr="00CC165C">
              <w:rPr>
                <w:rStyle w:val="Hipervnculo"/>
                <w:noProof/>
              </w:rPr>
              <w:t>5.4.6 Clase DTITensor</w:t>
            </w:r>
            <w:r>
              <w:rPr>
                <w:noProof/>
                <w:webHidden/>
              </w:rPr>
              <w:tab/>
            </w:r>
            <w:r>
              <w:rPr>
                <w:noProof/>
                <w:webHidden/>
              </w:rPr>
              <w:fldChar w:fldCharType="begin"/>
            </w:r>
            <w:r>
              <w:rPr>
                <w:noProof/>
                <w:webHidden/>
              </w:rPr>
              <w:instrText xml:space="preserve"> PAGEREF _Toc272706811 \h </w:instrText>
            </w:r>
            <w:r>
              <w:rPr>
                <w:noProof/>
                <w:webHidden/>
              </w:rPr>
            </w:r>
            <w:r>
              <w:rPr>
                <w:noProof/>
                <w:webHidden/>
              </w:rPr>
              <w:fldChar w:fldCharType="separate"/>
            </w:r>
            <w:r>
              <w:rPr>
                <w:noProof/>
                <w:webHidden/>
              </w:rPr>
              <w:t>59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2" w:history="1">
            <w:r w:rsidRPr="00CC165C">
              <w:rPr>
                <w:rStyle w:val="Hipervnculo"/>
                <w:noProof/>
              </w:rPr>
              <w:t>5.4.7 Clase DataTensorElementType</w:t>
            </w:r>
            <w:r>
              <w:rPr>
                <w:noProof/>
                <w:webHidden/>
              </w:rPr>
              <w:tab/>
            </w:r>
            <w:r>
              <w:rPr>
                <w:noProof/>
                <w:webHidden/>
              </w:rPr>
              <w:fldChar w:fldCharType="begin"/>
            </w:r>
            <w:r>
              <w:rPr>
                <w:noProof/>
                <w:webHidden/>
              </w:rPr>
              <w:instrText xml:space="preserve"> PAGEREF _Toc272706812 \h </w:instrText>
            </w:r>
            <w:r>
              <w:rPr>
                <w:noProof/>
                <w:webHidden/>
              </w:rPr>
            </w:r>
            <w:r>
              <w:rPr>
                <w:noProof/>
                <w:webHidden/>
              </w:rPr>
              <w:fldChar w:fldCharType="separate"/>
            </w:r>
            <w:r>
              <w:rPr>
                <w:noProof/>
                <w:webHidden/>
              </w:rPr>
              <w:t>60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3" w:history="1">
            <w:r w:rsidRPr="00CC165C">
              <w:rPr>
                <w:rStyle w:val="Hipervnculo"/>
                <w:noProof/>
              </w:rPr>
              <w:t>5.4.8 Clase VolumesContainer</w:t>
            </w:r>
            <w:r>
              <w:rPr>
                <w:noProof/>
                <w:webHidden/>
              </w:rPr>
              <w:tab/>
            </w:r>
            <w:r>
              <w:rPr>
                <w:noProof/>
                <w:webHidden/>
              </w:rPr>
              <w:fldChar w:fldCharType="begin"/>
            </w:r>
            <w:r>
              <w:rPr>
                <w:noProof/>
                <w:webHidden/>
              </w:rPr>
              <w:instrText xml:space="preserve"> PAGEREF _Toc272706813 \h </w:instrText>
            </w:r>
            <w:r>
              <w:rPr>
                <w:noProof/>
                <w:webHidden/>
              </w:rPr>
            </w:r>
            <w:r>
              <w:rPr>
                <w:noProof/>
                <w:webHidden/>
              </w:rPr>
              <w:fldChar w:fldCharType="separate"/>
            </w:r>
            <w:r>
              <w:rPr>
                <w:noProof/>
                <w:webHidden/>
              </w:rPr>
              <w:t>60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4" w:history="1">
            <w:r w:rsidRPr="00CC165C">
              <w:rPr>
                <w:rStyle w:val="Hipervnculo"/>
                <w:noProof/>
              </w:rPr>
              <w:t>5.4.9 Clase Viewer3D</w:t>
            </w:r>
            <w:r>
              <w:rPr>
                <w:noProof/>
                <w:webHidden/>
              </w:rPr>
              <w:tab/>
            </w:r>
            <w:r>
              <w:rPr>
                <w:noProof/>
                <w:webHidden/>
              </w:rPr>
              <w:fldChar w:fldCharType="begin"/>
            </w:r>
            <w:r>
              <w:rPr>
                <w:noProof/>
                <w:webHidden/>
              </w:rPr>
              <w:instrText xml:space="preserve"> PAGEREF _Toc272706814 \h </w:instrText>
            </w:r>
            <w:r>
              <w:rPr>
                <w:noProof/>
                <w:webHidden/>
              </w:rPr>
            </w:r>
            <w:r>
              <w:rPr>
                <w:noProof/>
                <w:webHidden/>
              </w:rPr>
              <w:fldChar w:fldCharType="separate"/>
            </w:r>
            <w:r>
              <w:rPr>
                <w:noProof/>
                <w:webHidden/>
              </w:rPr>
              <w:t>61</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15" w:history="1">
            <w:r w:rsidRPr="00CC165C">
              <w:rPr>
                <w:rStyle w:val="Hipervnculo"/>
                <w:noProof/>
              </w:rPr>
              <w:t>5.4.10 Resto de código</w:t>
            </w:r>
            <w:r>
              <w:rPr>
                <w:noProof/>
                <w:webHidden/>
              </w:rPr>
              <w:tab/>
            </w:r>
            <w:r>
              <w:rPr>
                <w:noProof/>
                <w:webHidden/>
              </w:rPr>
              <w:fldChar w:fldCharType="begin"/>
            </w:r>
            <w:r>
              <w:rPr>
                <w:noProof/>
                <w:webHidden/>
              </w:rPr>
              <w:instrText xml:space="preserve"> PAGEREF _Toc272706815 \h </w:instrText>
            </w:r>
            <w:r>
              <w:rPr>
                <w:noProof/>
                <w:webHidden/>
              </w:rPr>
            </w:r>
            <w:r>
              <w:rPr>
                <w:noProof/>
                <w:webHidden/>
              </w:rPr>
              <w:fldChar w:fldCharType="separate"/>
            </w:r>
            <w:r>
              <w:rPr>
                <w:noProof/>
                <w:webHidden/>
              </w:rPr>
              <w:t>61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16" w:history="1">
            <w:r w:rsidRPr="00CC165C">
              <w:rPr>
                <w:rStyle w:val="Hipervnculo"/>
                <w:noProof/>
              </w:rPr>
              <w:t>5.5 Otras interfaces de visualización</w:t>
            </w:r>
            <w:r>
              <w:rPr>
                <w:noProof/>
                <w:webHidden/>
              </w:rPr>
              <w:tab/>
            </w:r>
            <w:r>
              <w:rPr>
                <w:noProof/>
                <w:webHidden/>
              </w:rPr>
              <w:fldChar w:fldCharType="begin"/>
            </w:r>
            <w:r>
              <w:rPr>
                <w:noProof/>
                <w:webHidden/>
              </w:rPr>
              <w:instrText xml:space="preserve"> PAGEREF _Toc272706816 \h </w:instrText>
            </w:r>
            <w:r>
              <w:rPr>
                <w:noProof/>
                <w:webHidden/>
              </w:rPr>
            </w:r>
            <w:r>
              <w:rPr>
                <w:noProof/>
                <w:webHidden/>
              </w:rPr>
              <w:fldChar w:fldCharType="separate"/>
            </w:r>
            <w:r>
              <w:rPr>
                <w:noProof/>
                <w:webHidden/>
              </w:rPr>
              <w:t>62</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817" w:history="1">
            <w:r w:rsidRPr="00CC165C">
              <w:rPr>
                <w:rStyle w:val="Hipervnculo"/>
                <w:rFonts w:ascii="Cambria" w:hAnsi="Cambria"/>
                <w:noProof/>
              </w:rPr>
              <w:t>Capítulo 6</w:t>
            </w:r>
            <w:r w:rsidRPr="00CC165C">
              <w:rPr>
                <w:rStyle w:val="Hipervnculo"/>
                <w:noProof/>
              </w:rPr>
              <w:t xml:space="preserve"> Desarrollo de una interfaz de visualización para DTI</w:t>
            </w:r>
            <w:r>
              <w:rPr>
                <w:noProof/>
                <w:webHidden/>
              </w:rPr>
              <w:tab/>
            </w:r>
            <w:r>
              <w:rPr>
                <w:noProof/>
                <w:webHidden/>
              </w:rPr>
              <w:fldChar w:fldCharType="begin"/>
            </w:r>
            <w:r>
              <w:rPr>
                <w:noProof/>
                <w:webHidden/>
              </w:rPr>
              <w:instrText xml:space="preserve"> PAGEREF _Toc272706817 \h </w:instrText>
            </w:r>
            <w:r>
              <w:rPr>
                <w:noProof/>
                <w:webHidden/>
              </w:rPr>
            </w:r>
            <w:r>
              <w:rPr>
                <w:noProof/>
                <w:webHidden/>
              </w:rPr>
              <w:fldChar w:fldCharType="separate"/>
            </w:r>
            <w:r>
              <w:rPr>
                <w:noProof/>
                <w:webHidden/>
              </w:rPr>
              <w:t>65</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18" w:history="1">
            <w:r w:rsidRPr="00CC165C">
              <w:rPr>
                <w:rStyle w:val="Hipervnculo"/>
                <w:noProof/>
              </w:rPr>
              <w:t>6.1 Introducción</w:t>
            </w:r>
            <w:r>
              <w:rPr>
                <w:noProof/>
                <w:webHidden/>
              </w:rPr>
              <w:tab/>
            </w:r>
            <w:r>
              <w:rPr>
                <w:noProof/>
                <w:webHidden/>
              </w:rPr>
              <w:fldChar w:fldCharType="begin"/>
            </w:r>
            <w:r>
              <w:rPr>
                <w:noProof/>
                <w:webHidden/>
              </w:rPr>
              <w:instrText xml:space="preserve"> PAGEREF _Toc272706818 \h </w:instrText>
            </w:r>
            <w:r>
              <w:rPr>
                <w:noProof/>
                <w:webHidden/>
              </w:rPr>
            </w:r>
            <w:r>
              <w:rPr>
                <w:noProof/>
                <w:webHidden/>
              </w:rPr>
              <w:fldChar w:fldCharType="separate"/>
            </w:r>
            <w:r>
              <w:rPr>
                <w:noProof/>
                <w:webHidden/>
              </w:rPr>
              <w:t>67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19" w:history="1">
            <w:r w:rsidRPr="00CC165C">
              <w:rPr>
                <w:rStyle w:val="Hipervnculo"/>
                <w:noProof/>
              </w:rPr>
              <w:t>6.2 Clase vtkTensorGlyphDTI</w:t>
            </w:r>
            <w:r>
              <w:rPr>
                <w:noProof/>
                <w:webHidden/>
              </w:rPr>
              <w:tab/>
            </w:r>
            <w:r>
              <w:rPr>
                <w:noProof/>
                <w:webHidden/>
              </w:rPr>
              <w:fldChar w:fldCharType="begin"/>
            </w:r>
            <w:r>
              <w:rPr>
                <w:noProof/>
                <w:webHidden/>
              </w:rPr>
              <w:instrText xml:space="preserve"> PAGEREF _Toc272706819 \h </w:instrText>
            </w:r>
            <w:r>
              <w:rPr>
                <w:noProof/>
                <w:webHidden/>
              </w:rPr>
            </w:r>
            <w:r>
              <w:rPr>
                <w:noProof/>
                <w:webHidden/>
              </w:rPr>
              <w:fldChar w:fldCharType="separate"/>
            </w:r>
            <w:r>
              <w:rPr>
                <w:noProof/>
                <w:webHidden/>
              </w:rPr>
              <w:t>67</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0" w:history="1">
            <w:r w:rsidRPr="00CC165C">
              <w:rPr>
                <w:rStyle w:val="Hipervnculo"/>
                <w:noProof/>
              </w:rPr>
              <w:t>6.2.1 Tipos de dato</w:t>
            </w:r>
            <w:r>
              <w:rPr>
                <w:noProof/>
                <w:webHidden/>
              </w:rPr>
              <w:tab/>
            </w:r>
            <w:r>
              <w:rPr>
                <w:noProof/>
                <w:webHidden/>
              </w:rPr>
              <w:fldChar w:fldCharType="begin"/>
            </w:r>
            <w:r>
              <w:rPr>
                <w:noProof/>
                <w:webHidden/>
              </w:rPr>
              <w:instrText xml:space="preserve"> PAGEREF _Toc272706820 \h </w:instrText>
            </w:r>
            <w:r>
              <w:rPr>
                <w:noProof/>
                <w:webHidden/>
              </w:rPr>
            </w:r>
            <w:r>
              <w:rPr>
                <w:noProof/>
                <w:webHidden/>
              </w:rPr>
              <w:fldChar w:fldCharType="separate"/>
            </w:r>
            <w:r>
              <w:rPr>
                <w:noProof/>
                <w:webHidden/>
              </w:rPr>
              <w:t>69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1" w:history="1">
            <w:r w:rsidRPr="00CC165C">
              <w:rPr>
                <w:rStyle w:val="Hipervnculo"/>
                <w:noProof/>
              </w:rPr>
              <w:t>6.2.2 Variables de clase</w:t>
            </w:r>
            <w:r>
              <w:rPr>
                <w:noProof/>
                <w:webHidden/>
              </w:rPr>
              <w:tab/>
            </w:r>
            <w:r>
              <w:rPr>
                <w:noProof/>
                <w:webHidden/>
              </w:rPr>
              <w:fldChar w:fldCharType="begin"/>
            </w:r>
            <w:r>
              <w:rPr>
                <w:noProof/>
                <w:webHidden/>
              </w:rPr>
              <w:instrText xml:space="preserve"> PAGEREF _Toc272706821 \h </w:instrText>
            </w:r>
            <w:r>
              <w:rPr>
                <w:noProof/>
                <w:webHidden/>
              </w:rPr>
            </w:r>
            <w:r>
              <w:rPr>
                <w:noProof/>
                <w:webHidden/>
              </w:rPr>
              <w:fldChar w:fldCharType="separate"/>
            </w:r>
            <w:r>
              <w:rPr>
                <w:noProof/>
                <w:webHidden/>
              </w:rPr>
              <w:t>70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2" w:history="1">
            <w:r w:rsidRPr="00CC165C">
              <w:rPr>
                <w:rStyle w:val="Hipervnculo"/>
                <w:noProof/>
              </w:rPr>
              <w:t>6.2.3 Métodos</w:t>
            </w:r>
            <w:r>
              <w:rPr>
                <w:noProof/>
                <w:webHidden/>
              </w:rPr>
              <w:tab/>
            </w:r>
            <w:r>
              <w:rPr>
                <w:noProof/>
                <w:webHidden/>
              </w:rPr>
              <w:fldChar w:fldCharType="begin"/>
            </w:r>
            <w:r>
              <w:rPr>
                <w:noProof/>
                <w:webHidden/>
              </w:rPr>
              <w:instrText xml:space="preserve"> PAGEREF _Toc272706822 \h </w:instrText>
            </w:r>
            <w:r>
              <w:rPr>
                <w:noProof/>
                <w:webHidden/>
              </w:rPr>
            </w:r>
            <w:r>
              <w:rPr>
                <w:noProof/>
                <w:webHidden/>
              </w:rPr>
              <w:fldChar w:fldCharType="separate"/>
            </w:r>
            <w:r>
              <w:rPr>
                <w:noProof/>
                <w:webHidden/>
              </w:rPr>
              <w:t>72</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3" w:history="1">
            <w:r w:rsidRPr="00CC165C">
              <w:rPr>
                <w:rStyle w:val="Hipervnculo"/>
                <w:noProof/>
              </w:rPr>
              <w:t>6.2.4 Cumplimiento de los objetivos</w:t>
            </w:r>
            <w:r>
              <w:rPr>
                <w:noProof/>
                <w:webHidden/>
              </w:rPr>
              <w:tab/>
            </w:r>
            <w:r>
              <w:rPr>
                <w:noProof/>
                <w:webHidden/>
              </w:rPr>
              <w:fldChar w:fldCharType="begin"/>
            </w:r>
            <w:r>
              <w:rPr>
                <w:noProof/>
                <w:webHidden/>
              </w:rPr>
              <w:instrText xml:space="preserve"> PAGEREF _Toc272706823 \h </w:instrText>
            </w:r>
            <w:r>
              <w:rPr>
                <w:noProof/>
                <w:webHidden/>
              </w:rPr>
            </w:r>
            <w:r>
              <w:rPr>
                <w:noProof/>
                <w:webHidden/>
              </w:rPr>
              <w:fldChar w:fldCharType="separate"/>
            </w:r>
            <w:r>
              <w:rPr>
                <w:noProof/>
                <w:webHidden/>
              </w:rPr>
              <w:t>76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4" w:history="1">
            <w:r w:rsidRPr="00CC165C">
              <w:rPr>
                <w:rStyle w:val="Hipervnculo"/>
                <w:rFonts w:ascii="Times New Roman" w:hAnsi="Times New Roman" w:cs="Times New Roman"/>
                <w:noProof/>
              </w:rPr>
              <w:t>6.2.5</w:t>
            </w:r>
            <w:r w:rsidRPr="00CC165C">
              <w:rPr>
                <w:rStyle w:val="Hipervnculo"/>
                <w:noProof/>
              </w:rPr>
              <w:t xml:space="preserve"> La clase vtkTensorGlyphDTI frente a vtkTensorGlyph</w:t>
            </w:r>
            <w:r>
              <w:rPr>
                <w:noProof/>
                <w:webHidden/>
              </w:rPr>
              <w:tab/>
            </w:r>
            <w:r>
              <w:rPr>
                <w:noProof/>
                <w:webHidden/>
              </w:rPr>
              <w:fldChar w:fldCharType="begin"/>
            </w:r>
            <w:r>
              <w:rPr>
                <w:noProof/>
                <w:webHidden/>
              </w:rPr>
              <w:instrText xml:space="preserve"> PAGEREF _Toc272706824 \h </w:instrText>
            </w:r>
            <w:r>
              <w:rPr>
                <w:noProof/>
                <w:webHidden/>
              </w:rPr>
            </w:r>
            <w:r>
              <w:rPr>
                <w:noProof/>
                <w:webHidden/>
              </w:rPr>
              <w:fldChar w:fldCharType="separate"/>
            </w:r>
            <w:r>
              <w:rPr>
                <w:noProof/>
                <w:webHidden/>
              </w:rPr>
              <w:t>76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25" w:history="1">
            <w:r w:rsidRPr="00CC165C">
              <w:rPr>
                <w:rStyle w:val="Hipervnculo"/>
                <w:noProof/>
              </w:rPr>
              <w:t>6.2.6 Uso de la clase</w:t>
            </w:r>
            <w:r>
              <w:rPr>
                <w:noProof/>
                <w:webHidden/>
              </w:rPr>
              <w:tab/>
            </w:r>
            <w:r>
              <w:rPr>
                <w:noProof/>
                <w:webHidden/>
              </w:rPr>
              <w:fldChar w:fldCharType="begin"/>
            </w:r>
            <w:r>
              <w:rPr>
                <w:noProof/>
                <w:webHidden/>
              </w:rPr>
              <w:instrText xml:space="preserve"> PAGEREF _Toc272706825 \h </w:instrText>
            </w:r>
            <w:r>
              <w:rPr>
                <w:noProof/>
                <w:webHidden/>
              </w:rPr>
            </w:r>
            <w:r>
              <w:rPr>
                <w:noProof/>
                <w:webHidden/>
              </w:rPr>
              <w:fldChar w:fldCharType="separate"/>
            </w:r>
            <w:r>
              <w:rPr>
                <w:noProof/>
                <w:webHidden/>
              </w:rPr>
              <w:t>78</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26" w:history="1">
            <w:r w:rsidRPr="00CC165C">
              <w:rPr>
                <w:rStyle w:val="Hipervnculo"/>
                <w:noProof/>
              </w:rPr>
              <w:t>6.3 Código en TensorConsole</w:t>
            </w:r>
            <w:r>
              <w:rPr>
                <w:noProof/>
                <w:webHidden/>
              </w:rPr>
              <w:tab/>
            </w:r>
            <w:r>
              <w:rPr>
                <w:noProof/>
                <w:webHidden/>
              </w:rPr>
              <w:fldChar w:fldCharType="begin"/>
            </w:r>
            <w:r>
              <w:rPr>
                <w:noProof/>
                <w:webHidden/>
              </w:rPr>
              <w:instrText xml:space="preserve"> PAGEREF _Toc272706826 \h </w:instrText>
            </w:r>
            <w:r>
              <w:rPr>
                <w:noProof/>
                <w:webHidden/>
              </w:rPr>
            </w:r>
            <w:r>
              <w:rPr>
                <w:noProof/>
                <w:webHidden/>
              </w:rPr>
              <w:fldChar w:fldCharType="separate"/>
            </w:r>
            <w:r>
              <w:rPr>
                <w:noProof/>
                <w:webHidden/>
              </w:rPr>
              <w:t>79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27" w:history="1">
            <w:r w:rsidRPr="00CC165C">
              <w:rPr>
                <w:rStyle w:val="Hipervnculo"/>
                <w:noProof/>
              </w:rPr>
              <w:t>6.4 Interfaz de usuario</w:t>
            </w:r>
            <w:r>
              <w:rPr>
                <w:noProof/>
                <w:webHidden/>
              </w:rPr>
              <w:tab/>
            </w:r>
            <w:r>
              <w:rPr>
                <w:noProof/>
                <w:webHidden/>
              </w:rPr>
              <w:fldChar w:fldCharType="begin"/>
            </w:r>
            <w:r>
              <w:rPr>
                <w:noProof/>
                <w:webHidden/>
              </w:rPr>
              <w:instrText xml:space="preserve"> PAGEREF _Toc272706827 \h </w:instrText>
            </w:r>
            <w:r>
              <w:rPr>
                <w:noProof/>
                <w:webHidden/>
              </w:rPr>
            </w:r>
            <w:r>
              <w:rPr>
                <w:noProof/>
                <w:webHidden/>
              </w:rPr>
              <w:fldChar w:fldCharType="separate"/>
            </w:r>
            <w:r>
              <w:rPr>
                <w:noProof/>
                <w:webHidden/>
              </w:rPr>
              <w:t>81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28" w:history="1">
            <w:r w:rsidRPr="00CC165C">
              <w:rPr>
                <w:rStyle w:val="Hipervnculo"/>
                <w:noProof/>
              </w:rPr>
              <w:t>6.5 Manual de uso de la interfaz</w:t>
            </w:r>
            <w:r>
              <w:rPr>
                <w:noProof/>
                <w:webHidden/>
              </w:rPr>
              <w:tab/>
            </w:r>
            <w:r>
              <w:rPr>
                <w:noProof/>
                <w:webHidden/>
              </w:rPr>
              <w:fldChar w:fldCharType="begin"/>
            </w:r>
            <w:r>
              <w:rPr>
                <w:noProof/>
                <w:webHidden/>
              </w:rPr>
              <w:instrText xml:space="preserve"> PAGEREF _Toc272706828 \h </w:instrText>
            </w:r>
            <w:r>
              <w:rPr>
                <w:noProof/>
                <w:webHidden/>
              </w:rPr>
            </w:r>
            <w:r>
              <w:rPr>
                <w:noProof/>
                <w:webHidden/>
              </w:rPr>
              <w:fldChar w:fldCharType="separate"/>
            </w:r>
            <w:r>
              <w:rPr>
                <w:noProof/>
                <w:webHidden/>
              </w:rPr>
              <w:t>83</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29" w:history="1">
            <w:r w:rsidRPr="00CC165C">
              <w:rPr>
                <w:rStyle w:val="Hipervnculo"/>
                <w:noProof/>
              </w:rPr>
              <w:t>6.6 Pruebas</w:t>
            </w:r>
            <w:r>
              <w:rPr>
                <w:noProof/>
                <w:webHidden/>
              </w:rPr>
              <w:tab/>
            </w:r>
            <w:r>
              <w:rPr>
                <w:noProof/>
                <w:webHidden/>
              </w:rPr>
              <w:fldChar w:fldCharType="begin"/>
            </w:r>
            <w:r>
              <w:rPr>
                <w:noProof/>
                <w:webHidden/>
              </w:rPr>
              <w:instrText xml:space="preserve"> PAGEREF _Toc272706829 \h </w:instrText>
            </w:r>
            <w:r>
              <w:rPr>
                <w:noProof/>
                <w:webHidden/>
              </w:rPr>
            </w:r>
            <w:r>
              <w:rPr>
                <w:noProof/>
                <w:webHidden/>
              </w:rPr>
              <w:fldChar w:fldCharType="separate"/>
            </w:r>
            <w:r>
              <w:rPr>
                <w:noProof/>
                <w:webHidden/>
              </w:rPr>
              <w:t>84</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0" w:history="1">
            <w:r w:rsidRPr="00CC165C">
              <w:rPr>
                <w:rStyle w:val="Hipervnculo"/>
                <w:noProof/>
              </w:rPr>
              <w:t>6.7 Ejemplos</w:t>
            </w:r>
            <w:r>
              <w:rPr>
                <w:noProof/>
                <w:webHidden/>
              </w:rPr>
              <w:tab/>
            </w:r>
            <w:r>
              <w:rPr>
                <w:noProof/>
                <w:webHidden/>
              </w:rPr>
              <w:fldChar w:fldCharType="begin"/>
            </w:r>
            <w:r>
              <w:rPr>
                <w:noProof/>
                <w:webHidden/>
              </w:rPr>
              <w:instrText xml:space="preserve"> PAGEREF _Toc272706830 \h </w:instrText>
            </w:r>
            <w:r>
              <w:rPr>
                <w:noProof/>
                <w:webHidden/>
              </w:rPr>
            </w:r>
            <w:r>
              <w:rPr>
                <w:noProof/>
                <w:webHidden/>
              </w:rPr>
              <w:fldChar w:fldCharType="separate"/>
            </w:r>
            <w:r>
              <w:rPr>
                <w:noProof/>
                <w:webHidden/>
              </w:rPr>
              <w:t>86</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831" w:history="1">
            <w:r w:rsidRPr="00CC165C">
              <w:rPr>
                <w:rStyle w:val="Hipervnculo"/>
                <w:rFonts w:ascii="Cambria" w:hAnsi="Cambria"/>
                <w:noProof/>
              </w:rPr>
              <w:t>Capítulo 7</w:t>
            </w:r>
            <w:r w:rsidRPr="00CC165C">
              <w:rPr>
                <w:rStyle w:val="Hipervnculo"/>
                <w:noProof/>
              </w:rPr>
              <w:t xml:space="preserve"> Desarrollo de una interfaz para tensor de esfuerzo</w:t>
            </w:r>
            <w:r>
              <w:rPr>
                <w:noProof/>
                <w:webHidden/>
              </w:rPr>
              <w:tab/>
            </w:r>
            <w:r>
              <w:rPr>
                <w:noProof/>
                <w:webHidden/>
              </w:rPr>
              <w:fldChar w:fldCharType="begin"/>
            </w:r>
            <w:r>
              <w:rPr>
                <w:noProof/>
                <w:webHidden/>
              </w:rPr>
              <w:instrText xml:space="preserve"> PAGEREF _Toc272706831 \h </w:instrText>
            </w:r>
            <w:r>
              <w:rPr>
                <w:noProof/>
                <w:webHidden/>
              </w:rPr>
            </w:r>
            <w:r>
              <w:rPr>
                <w:noProof/>
                <w:webHidden/>
              </w:rPr>
              <w:fldChar w:fldCharType="separate"/>
            </w:r>
            <w:r>
              <w:rPr>
                <w:noProof/>
                <w:webHidden/>
              </w:rPr>
              <w:t>99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2" w:history="1">
            <w:r w:rsidRPr="00CC165C">
              <w:rPr>
                <w:rStyle w:val="Hipervnculo"/>
                <w:noProof/>
                <w:lang w:eastAsia="es-ES"/>
              </w:rPr>
              <w:t>7.1 Introducción</w:t>
            </w:r>
            <w:r>
              <w:rPr>
                <w:noProof/>
                <w:webHidden/>
              </w:rPr>
              <w:tab/>
            </w:r>
            <w:r>
              <w:rPr>
                <w:noProof/>
                <w:webHidden/>
              </w:rPr>
              <w:fldChar w:fldCharType="begin"/>
            </w:r>
            <w:r>
              <w:rPr>
                <w:noProof/>
                <w:webHidden/>
              </w:rPr>
              <w:instrText xml:space="preserve"> PAGEREF _Toc272706832 \h </w:instrText>
            </w:r>
            <w:r>
              <w:rPr>
                <w:noProof/>
                <w:webHidden/>
              </w:rPr>
            </w:r>
            <w:r>
              <w:rPr>
                <w:noProof/>
                <w:webHidden/>
              </w:rPr>
              <w:fldChar w:fldCharType="separate"/>
            </w:r>
            <w:r>
              <w:rPr>
                <w:noProof/>
                <w:webHidden/>
              </w:rPr>
              <w:t>101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3" w:history="1">
            <w:r w:rsidRPr="00CC165C">
              <w:rPr>
                <w:rStyle w:val="Hipervnculo"/>
                <w:noProof/>
                <w:lang w:eastAsia="es-ES"/>
              </w:rPr>
              <w:t>7.2 Clase StrainTensor</w:t>
            </w:r>
            <w:r>
              <w:rPr>
                <w:noProof/>
                <w:webHidden/>
              </w:rPr>
              <w:tab/>
            </w:r>
            <w:r>
              <w:rPr>
                <w:noProof/>
                <w:webHidden/>
              </w:rPr>
              <w:fldChar w:fldCharType="begin"/>
            </w:r>
            <w:r>
              <w:rPr>
                <w:noProof/>
                <w:webHidden/>
              </w:rPr>
              <w:instrText xml:space="preserve"> PAGEREF _Toc272706833 \h </w:instrText>
            </w:r>
            <w:r>
              <w:rPr>
                <w:noProof/>
                <w:webHidden/>
              </w:rPr>
            </w:r>
            <w:r>
              <w:rPr>
                <w:noProof/>
                <w:webHidden/>
              </w:rPr>
              <w:fldChar w:fldCharType="separate"/>
            </w:r>
            <w:r>
              <w:rPr>
                <w:noProof/>
                <w:webHidden/>
              </w:rPr>
              <w:t>101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4" w:history="1">
            <w:r w:rsidRPr="00CC165C">
              <w:rPr>
                <w:rStyle w:val="Hipervnculo"/>
                <w:noProof/>
                <w:lang w:eastAsia="es-ES"/>
              </w:rPr>
              <w:t>7.3 Tipos de dato</w:t>
            </w:r>
            <w:r>
              <w:rPr>
                <w:noProof/>
                <w:webHidden/>
              </w:rPr>
              <w:tab/>
            </w:r>
            <w:r>
              <w:rPr>
                <w:noProof/>
                <w:webHidden/>
              </w:rPr>
              <w:fldChar w:fldCharType="begin"/>
            </w:r>
            <w:r>
              <w:rPr>
                <w:noProof/>
                <w:webHidden/>
              </w:rPr>
              <w:instrText xml:space="preserve"> PAGEREF _Toc272706834 \h </w:instrText>
            </w:r>
            <w:r>
              <w:rPr>
                <w:noProof/>
                <w:webHidden/>
              </w:rPr>
            </w:r>
            <w:r>
              <w:rPr>
                <w:noProof/>
                <w:webHidden/>
              </w:rPr>
              <w:fldChar w:fldCharType="separate"/>
            </w:r>
            <w:r>
              <w:rPr>
                <w:noProof/>
                <w:webHidden/>
              </w:rPr>
              <w:t>102</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5" w:history="1">
            <w:r w:rsidRPr="00CC165C">
              <w:rPr>
                <w:rStyle w:val="Hipervnculo"/>
                <w:noProof/>
                <w:lang w:eastAsia="es-ES"/>
              </w:rPr>
              <w:t>7.4 Extracción de escalares</w:t>
            </w:r>
            <w:r>
              <w:rPr>
                <w:noProof/>
                <w:webHidden/>
              </w:rPr>
              <w:tab/>
            </w:r>
            <w:r>
              <w:rPr>
                <w:noProof/>
                <w:webHidden/>
              </w:rPr>
              <w:fldChar w:fldCharType="begin"/>
            </w:r>
            <w:r>
              <w:rPr>
                <w:noProof/>
                <w:webHidden/>
              </w:rPr>
              <w:instrText xml:space="preserve"> PAGEREF _Toc272706835 \h </w:instrText>
            </w:r>
            <w:r>
              <w:rPr>
                <w:noProof/>
                <w:webHidden/>
              </w:rPr>
            </w:r>
            <w:r>
              <w:rPr>
                <w:noProof/>
                <w:webHidden/>
              </w:rPr>
              <w:fldChar w:fldCharType="separate"/>
            </w:r>
            <w:r>
              <w:rPr>
                <w:noProof/>
                <w:webHidden/>
              </w:rPr>
              <w:t>104</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6" w:history="1">
            <w:r w:rsidRPr="00CC165C">
              <w:rPr>
                <w:rStyle w:val="Hipervnculo"/>
                <w:noProof/>
                <w:lang w:eastAsia="es-ES"/>
              </w:rPr>
              <w:t>7.5 Lectura y escritura de ficheros</w:t>
            </w:r>
            <w:r>
              <w:rPr>
                <w:noProof/>
                <w:webHidden/>
              </w:rPr>
              <w:tab/>
            </w:r>
            <w:r>
              <w:rPr>
                <w:noProof/>
                <w:webHidden/>
              </w:rPr>
              <w:fldChar w:fldCharType="begin"/>
            </w:r>
            <w:r>
              <w:rPr>
                <w:noProof/>
                <w:webHidden/>
              </w:rPr>
              <w:instrText xml:space="preserve"> PAGEREF _Toc272706836 \h </w:instrText>
            </w:r>
            <w:r>
              <w:rPr>
                <w:noProof/>
                <w:webHidden/>
              </w:rPr>
            </w:r>
            <w:r>
              <w:rPr>
                <w:noProof/>
                <w:webHidden/>
              </w:rPr>
              <w:fldChar w:fldCharType="separate"/>
            </w:r>
            <w:r>
              <w:rPr>
                <w:noProof/>
                <w:webHidden/>
              </w:rPr>
              <w:t>104</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37" w:history="1">
            <w:r w:rsidRPr="00CC165C">
              <w:rPr>
                <w:rStyle w:val="Hipervnculo"/>
                <w:noProof/>
                <w:lang w:eastAsia="es-ES"/>
              </w:rPr>
              <w:t>7.6 Clase vtkTensorGlyphStrain</w:t>
            </w:r>
            <w:r>
              <w:rPr>
                <w:noProof/>
                <w:webHidden/>
              </w:rPr>
              <w:tab/>
            </w:r>
            <w:r>
              <w:rPr>
                <w:noProof/>
                <w:webHidden/>
              </w:rPr>
              <w:fldChar w:fldCharType="begin"/>
            </w:r>
            <w:r>
              <w:rPr>
                <w:noProof/>
                <w:webHidden/>
              </w:rPr>
              <w:instrText xml:space="preserve"> PAGEREF _Toc272706837 \h </w:instrText>
            </w:r>
            <w:r>
              <w:rPr>
                <w:noProof/>
                <w:webHidden/>
              </w:rPr>
            </w:r>
            <w:r>
              <w:rPr>
                <w:noProof/>
                <w:webHidden/>
              </w:rPr>
              <w:fldChar w:fldCharType="separate"/>
            </w:r>
            <w:r>
              <w:rPr>
                <w:noProof/>
                <w:webHidden/>
              </w:rPr>
              <w:t>105</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38" w:history="1">
            <w:r w:rsidRPr="00CC165C">
              <w:rPr>
                <w:rStyle w:val="Hipervnculo"/>
                <w:noProof/>
                <w:lang w:eastAsia="es-ES"/>
              </w:rPr>
              <w:t>7.6.1 Tipos de dato</w:t>
            </w:r>
            <w:r>
              <w:rPr>
                <w:noProof/>
                <w:webHidden/>
              </w:rPr>
              <w:tab/>
            </w:r>
            <w:r>
              <w:rPr>
                <w:noProof/>
                <w:webHidden/>
              </w:rPr>
              <w:fldChar w:fldCharType="begin"/>
            </w:r>
            <w:r>
              <w:rPr>
                <w:noProof/>
                <w:webHidden/>
              </w:rPr>
              <w:instrText xml:space="preserve"> PAGEREF _Toc272706838 \h </w:instrText>
            </w:r>
            <w:r>
              <w:rPr>
                <w:noProof/>
                <w:webHidden/>
              </w:rPr>
            </w:r>
            <w:r>
              <w:rPr>
                <w:noProof/>
                <w:webHidden/>
              </w:rPr>
              <w:fldChar w:fldCharType="separate"/>
            </w:r>
            <w:r>
              <w:rPr>
                <w:noProof/>
                <w:webHidden/>
              </w:rPr>
              <w:t>106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39" w:history="1">
            <w:r w:rsidRPr="00CC165C">
              <w:rPr>
                <w:rStyle w:val="Hipervnculo"/>
                <w:noProof/>
                <w:lang w:eastAsia="es-ES"/>
              </w:rPr>
              <w:t>7.6.2 Variables de clase</w:t>
            </w:r>
            <w:r>
              <w:rPr>
                <w:noProof/>
                <w:webHidden/>
              </w:rPr>
              <w:tab/>
            </w:r>
            <w:r>
              <w:rPr>
                <w:noProof/>
                <w:webHidden/>
              </w:rPr>
              <w:fldChar w:fldCharType="begin"/>
            </w:r>
            <w:r>
              <w:rPr>
                <w:noProof/>
                <w:webHidden/>
              </w:rPr>
              <w:instrText xml:space="preserve"> PAGEREF _Toc272706839 \h </w:instrText>
            </w:r>
            <w:r>
              <w:rPr>
                <w:noProof/>
                <w:webHidden/>
              </w:rPr>
            </w:r>
            <w:r>
              <w:rPr>
                <w:noProof/>
                <w:webHidden/>
              </w:rPr>
              <w:fldChar w:fldCharType="separate"/>
            </w:r>
            <w:r>
              <w:rPr>
                <w:noProof/>
                <w:webHidden/>
              </w:rPr>
              <w:t>106</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40" w:history="1">
            <w:r w:rsidRPr="00CC165C">
              <w:rPr>
                <w:rStyle w:val="Hipervnculo"/>
                <w:noProof/>
                <w:lang w:eastAsia="es-ES"/>
              </w:rPr>
              <w:t>7.6.3 Método GetOutput()</w:t>
            </w:r>
            <w:r>
              <w:rPr>
                <w:noProof/>
                <w:webHidden/>
              </w:rPr>
              <w:tab/>
            </w:r>
            <w:r>
              <w:rPr>
                <w:noProof/>
                <w:webHidden/>
              </w:rPr>
              <w:fldChar w:fldCharType="begin"/>
            </w:r>
            <w:r>
              <w:rPr>
                <w:noProof/>
                <w:webHidden/>
              </w:rPr>
              <w:instrText xml:space="preserve"> PAGEREF _Toc272706840 \h </w:instrText>
            </w:r>
            <w:r>
              <w:rPr>
                <w:noProof/>
                <w:webHidden/>
              </w:rPr>
            </w:r>
            <w:r>
              <w:rPr>
                <w:noProof/>
                <w:webHidden/>
              </w:rPr>
              <w:fldChar w:fldCharType="separate"/>
            </w:r>
            <w:r>
              <w:rPr>
                <w:noProof/>
                <w:webHidden/>
              </w:rPr>
              <w:t>107</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41" w:history="1">
            <w:r w:rsidRPr="00CC165C">
              <w:rPr>
                <w:rStyle w:val="Hipervnculo"/>
                <w:noProof/>
                <w:lang w:eastAsia="es-ES"/>
              </w:rPr>
              <w:t>7.6.4 Uso de la clase</w:t>
            </w:r>
            <w:r>
              <w:rPr>
                <w:noProof/>
                <w:webHidden/>
              </w:rPr>
              <w:tab/>
            </w:r>
            <w:r>
              <w:rPr>
                <w:noProof/>
                <w:webHidden/>
              </w:rPr>
              <w:fldChar w:fldCharType="begin"/>
            </w:r>
            <w:r>
              <w:rPr>
                <w:noProof/>
                <w:webHidden/>
              </w:rPr>
              <w:instrText xml:space="preserve"> PAGEREF _Toc272706841 \h </w:instrText>
            </w:r>
            <w:r>
              <w:rPr>
                <w:noProof/>
                <w:webHidden/>
              </w:rPr>
            </w:r>
            <w:r>
              <w:rPr>
                <w:noProof/>
                <w:webHidden/>
              </w:rPr>
              <w:fldChar w:fldCharType="separate"/>
            </w:r>
            <w:r>
              <w:rPr>
                <w:noProof/>
                <w:webHidden/>
              </w:rPr>
              <w:t>109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42" w:history="1">
            <w:r w:rsidRPr="00CC165C">
              <w:rPr>
                <w:rStyle w:val="Hipervnculo"/>
                <w:noProof/>
                <w:lang w:eastAsia="es-ES"/>
              </w:rPr>
              <w:t>7.7 Métodos en TensorConsole</w:t>
            </w:r>
            <w:r>
              <w:rPr>
                <w:noProof/>
                <w:webHidden/>
              </w:rPr>
              <w:tab/>
            </w:r>
            <w:r>
              <w:rPr>
                <w:noProof/>
                <w:webHidden/>
              </w:rPr>
              <w:fldChar w:fldCharType="begin"/>
            </w:r>
            <w:r>
              <w:rPr>
                <w:noProof/>
                <w:webHidden/>
              </w:rPr>
              <w:instrText xml:space="preserve"> PAGEREF _Toc272706842 \h </w:instrText>
            </w:r>
            <w:r>
              <w:rPr>
                <w:noProof/>
                <w:webHidden/>
              </w:rPr>
            </w:r>
            <w:r>
              <w:rPr>
                <w:noProof/>
                <w:webHidden/>
              </w:rPr>
              <w:fldChar w:fldCharType="separate"/>
            </w:r>
            <w:r>
              <w:rPr>
                <w:noProof/>
                <w:webHidden/>
              </w:rPr>
              <w:t>109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43" w:history="1">
            <w:r w:rsidRPr="00CC165C">
              <w:rPr>
                <w:rStyle w:val="Hipervnculo"/>
                <w:noProof/>
                <w:lang w:eastAsia="es-ES"/>
              </w:rPr>
              <w:t>7.8 Interfaz</w:t>
            </w:r>
            <w:r>
              <w:rPr>
                <w:noProof/>
                <w:webHidden/>
              </w:rPr>
              <w:tab/>
            </w:r>
            <w:r>
              <w:rPr>
                <w:noProof/>
                <w:webHidden/>
              </w:rPr>
              <w:fldChar w:fldCharType="begin"/>
            </w:r>
            <w:r>
              <w:rPr>
                <w:noProof/>
                <w:webHidden/>
              </w:rPr>
              <w:instrText xml:space="preserve"> PAGEREF _Toc272706843 \h </w:instrText>
            </w:r>
            <w:r>
              <w:rPr>
                <w:noProof/>
                <w:webHidden/>
              </w:rPr>
            </w:r>
            <w:r>
              <w:rPr>
                <w:noProof/>
                <w:webHidden/>
              </w:rPr>
              <w:fldChar w:fldCharType="separate"/>
            </w:r>
            <w:r>
              <w:rPr>
                <w:noProof/>
                <w:webHidden/>
              </w:rPr>
              <w:t>110</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44" w:history="1">
            <w:r w:rsidRPr="00CC165C">
              <w:rPr>
                <w:rStyle w:val="Hipervnculo"/>
                <w:noProof/>
                <w:lang w:eastAsia="es-ES"/>
              </w:rPr>
              <w:t>7.8.1 Uso de la interfaz de usuario</w:t>
            </w:r>
            <w:r>
              <w:rPr>
                <w:noProof/>
                <w:webHidden/>
              </w:rPr>
              <w:tab/>
            </w:r>
            <w:r>
              <w:rPr>
                <w:noProof/>
                <w:webHidden/>
              </w:rPr>
              <w:fldChar w:fldCharType="begin"/>
            </w:r>
            <w:r>
              <w:rPr>
                <w:noProof/>
                <w:webHidden/>
              </w:rPr>
              <w:instrText xml:space="preserve"> PAGEREF _Toc272706844 \h </w:instrText>
            </w:r>
            <w:r>
              <w:rPr>
                <w:noProof/>
                <w:webHidden/>
              </w:rPr>
            </w:r>
            <w:r>
              <w:rPr>
                <w:noProof/>
                <w:webHidden/>
              </w:rPr>
              <w:fldChar w:fldCharType="separate"/>
            </w:r>
            <w:r>
              <w:rPr>
                <w:noProof/>
                <w:webHidden/>
              </w:rPr>
              <w:t>112</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45" w:history="1">
            <w:r w:rsidRPr="00CC165C">
              <w:rPr>
                <w:rStyle w:val="Hipervnculo"/>
                <w:noProof/>
                <w:lang w:eastAsia="es-ES"/>
              </w:rPr>
              <w:t>7.9 Pruebas</w:t>
            </w:r>
            <w:r>
              <w:rPr>
                <w:noProof/>
                <w:webHidden/>
              </w:rPr>
              <w:tab/>
            </w:r>
            <w:r>
              <w:rPr>
                <w:noProof/>
                <w:webHidden/>
              </w:rPr>
              <w:fldChar w:fldCharType="begin"/>
            </w:r>
            <w:r>
              <w:rPr>
                <w:noProof/>
                <w:webHidden/>
              </w:rPr>
              <w:instrText xml:space="preserve"> PAGEREF _Toc272706845 \h </w:instrText>
            </w:r>
            <w:r>
              <w:rPr>
                <w:noProof/>
                <w:webHidden/>
              </w:rPr>
            </w:r>
            <w:r>
              <w:rPr>
                <w:noProof/>
                <w:webHidden/>
              </w:rPr>
              <w:fldChar w:fldCharType="separate"/>
            </w:r>
            <w:r>
              <w:rPr>
                <w:noProof/>
                <w:webHidden/>
              </w:rPr>
              <w:t>112</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846" w:history="1">
            <w:r w:rsidRPr="00CC165C">
              <w:rPr>
                <w:rStyle w:val="Hipervnculo"/>
                <w:rFonts w:ascii="Cambria" w:hAnsi="Cambria"/>
                <w:noProof/>
              </w:rPr>
              <w:t>Capítulo 8</w:t>
            </w:r>
            <w:r w:rsidRPr="00CC165C">
              <w:rPr>
                <w:rStyle w:val="Hipervnculo"/>
                <w:noProof/>
              </w:rPr>
              <w:t xml:space="preserve"> Conclusiones</w:t>
            </w:r>
            <w:r>
              <w:rPr>
                <w:noProof/>
                <w:webHidden/>
              </w:rPr>
              <w:tab/>
            </w:r>
            <w:r>
              <w:rPr>
                <w:noProof/>
                <w:webHidden/>
              </w:rPr>
              <w:fldChar w:fldCharType="begin"/>
            </w:r>
            <w:r>
              <w:rPr>
                <w:noProof/>
                <w:webHidden/>
              </w:rPr>
              <w:instrText xml:space="preserve"> PAGEREF _Toc272706846 \h </w:instrText>
            </w:r>
            <w:r>
              <w:rPr>
                <w:noProof/>
                <w:webHidden/>
              </w:rPr>
            </w:r>
            <w:r>
              <w:rPr>
                <w:noProof/>
                <w:webHidden/>
              </w:rPr>
              <w:fldChar w:fldCharType="separate"/>
            </w:r>
            <w:r>
              <w:rPr>
                <w:noProof/>
                <w:webHidden/>
              </w:rPr>
              <w:t>117</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47" w:history="1">
            <w:r w:rsidRPr="00CC165C">
              <w:rPr>
                <w:rStyle w:val="Hipervnculo"/>
                <w:noProof/>
              </w:rPr>
              <w:t>8.1 Introducción</w:t>
            </w:r>
            <w:r>
              <w:rPr>
                <w:noProof/>
                <w:webHidden/>
              </w:rPr>
              <w:tab/>
            </w:r>
            <w:r>
              <w:rPr>
                <w:noProof/>
                <w:webHidden/>
              </w:rPr>
              <w:fldChar w:fldCharType="begin"/>
            </w:r>
            <w:r>
              <w:rPr>
                <w:noProof/>
                <w:webHidden/>
              </w:rPr>
              <w:instrText xml:space="preserve"> PAGEREF _Toc272706847 \h </w:instrText>
            </w:r>
            <w:r>
              <w:rPr>
                <w:noProof/>
                <w:webHidden/>
              </w:rPr>
            </w:r>
            <w:r>
              <w:rPr>
                <w:noProof/>
                <w:webHidden/>
              </w:rPr>
              <w:fldChar w:fldCharType="separate"/>
            </w:r>
            <w:r>
              <w:rPr>
                <w:noProof/>
                <w:webHidden/>
              </w:rPr>
              <w:t>119</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48" w:history="1">
            <w:r w:rsidRPr="00CC165C">
              <w:rPr>
                <w:rStyle w:val="Hipervnculo"/>
                <w:noProof/>
              </w:rPr>
              <w:t>8.2 Conclusiones generales</w:t>
            </w:r>
            <w:r>
              <w:rPr>
                <w:noProof/>
                <w:webHidden/>
              </w:rPr>
              <w:tab/>
            </w:r>
            <w:r>
              <w:rPr>
                <w:noProof/>
                <w:webHidden/>
              </w:rPr>
              <w:fldChar w:fldCharType="begin"/>
            </w:r>
            <w:r>
              <w:rPr>
                <w:noProof/>
                <w:webHidden/>
              </w:rPr>
              <w:instrText xml:space="preserve"> PAGEREF _Toc272706848 \h </w:instrText>
            </w:r>
            <w:r>
              <w:rPr>
                <w:noProof/>
                <w:webHidden/>
              </w:rPr>
            </w:r>
            <w:r>
              <w:rPr>
                <w:noProof/>
                <w:webHidden/>
              </w:rPr>
              <w:fldChar w:fldCharType="separate"/>
            </w:r>
            <w:r>
              <w:rPr>
                <w:noProof/>
                <w:webHidden/>
              </w:rPr>
              <w:t>119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49" w:history="1">
            <w:r w:rsidRPr="00CC165C">
              <w:rPr>
                <w:rStyle w:val="Hipervnculo"/>
                <w:noProof/>
              </w:rPr>
              <w:t>8.2.1 DT-MRI</w:t>
            </w:r>
            <w:r>
              <w:rPr>
                <w:noProof/>
                <w:webHidden/>
              </w:rPr>
              <w:tab/>
            </w:r>
            <w:r>
              <w:rPr>
                <w:noProof/>
                <w:webHidden/>
              </w:rPr>
              <w:fldChar w:fldCharType="begin"/>
            </w:r>
            <w:r>
              <w:rPr>
                <w:noProof/>
                <w:webHidden/>
              </w:rPr>
              <w:instrText xml:space="preserve"> PAGEREF _Toc272706849 \h </w:instrText>
            </w:r>
            <w:r>
              <w:rPr>
                <w:noProof/>
                <w:webHidden/>
              </w:rPr>
            </w:r>
            <w:r>
              <w:rPr>
                <w:noProof/>
                <w:webHidden/>
              </w:rPr>
              <w:fldChar w:fldCharType="separate"/>
            </w:r>
            <w:r>
              <w:rPr>
                <w:noProof/>
                <w:webHidden/>
              </w:rPr>
              <w:t>119</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50" w:history="1">
            <w:r w:rsidRPr="00CC165C">
              <w:rPr>
                <w:rStyle w:val="Hipervnculo"/>
                <w:noProof/>
              </w:rPr>
              <w:t>8.2.2 Tensor de esfuerzo</w:t>
            </w:r>
            <w:r>
              <w:rPr>
                <w:noProof/>
                <w:webHidden/>
              </w:rPr>
              <w:tab/>
            </w:r>
            <w:r>
              <w:rPr>
                <w:noProof/>
                <w:webHidden/>
              </w:rPr>
              <w:fldChar w:fldCharType="begin"/>
            </w:r>
            <w:r>
              <w:rPr>
                <w:noProof/>
                <w:webHidden/>
              </w:rPr>
              <w:instrText xml:space="preserve"> PAGEREF _Toc272706850 \h </w:instrText>
            </w:r>
            <w:r>
              <w:rPr>
                <w:noProof/>
                <w:webHidden/>
              </w:rPr>
            </w:r>
            <w:r>
              <w:rPr>
                <w:noProof/>
                <w:webHidden/>
              </w:rPr>
              <w:fldChar w:fldCharType="separate"/>
            </w:r>
            <w:r>
              <w:rPr>
                <w:noProof/>
                <w:webHidden/>
              </w:rPr>
              <w:t>120</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51" w:history="1">
            <w:r w:rsidRPr="00CC165C">
              <w:rPr>
                <w:rStyle w:val="Hipervnculo"/>
                <w:noProof/>
              </w:rPr>
              <w:t>8.3 Líneas futuras</w:t>
            </w:r>
            <w:r>
              <w:rPr>
                <w:noProof/>
                <w:webHidden/>
              </w:rPr>
              <w:tab/>
            </w:r>
            <w:r>
              <w:rPr>
                <w:noProof/>
                <w:webHidden/>
              </w:rPr>
              <w:fldChar w:fldCharType="begin"/>
            </w:r>
            <w:r>
              <w:rPr>
                <w:noProof/>
                <w:webHidden/>
              </w:rPr>
              <w:instrText xml:space="preserve"> PAGEREF _Toc272706851 \h </w:instrText>
            </w:r>
            <w:r>
              <w:rPr>
                <w:noProof/>
                <w:webHidden/>
              </w:rPr>
            </w:r>
            <w:r>
              <w:rPr>
                <w:noProof/>
                <w:webHidden/>
              </w:rPr>
              <w:fldChar w:fldCharType="separate"/>
            </w:r>
            <w:r>
              <w:rPr>
                <w:noProof/>
                <w:webHidden/>
              </w:rPr>
              <w:t>121</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52" w:history="1">
            <w:r w:rsidRPr="00CC165C">
              <w:rPr>
                <w:rStyle w:val="Hipervnculo"/>
                <w:noProof/>
              </w:rPr>
              <w:t>8.3.1 DT-MRI</w:t>
            </w:r>
            <w:r>
              <w:rPr>
                <w:noProof/>
                <w:webHidden/>
              </w:rPr>
              <w:tab/>
            </w:r>
            <w:r>
              <w:rPr>
                <w:noProof/>
                <w:webHidden/>
              </w:rPr>
              <w:fldChar w:fldCharType="begin"/>
            </w:r>
            <w:r>
              <w:rPr>
                <w:noProof/>
                <w:webHidden/>
              </w:rPr>
              <w:instrText xml:space="preserve"> PAGEREF _Toc272706852 \h </w:instrText>
            </w:r>
            <w:r>
              <w:rPr>
                <w:noProof/>
                <w:webHidden/>
              </w:rPr>
            </w:r>
            <w:r>
              <w:rPr>
                <w:noProof/>
                <w:webHidden/>
              </w:rPr>
              <w:fldChar w:fldCharType="separate"/>
            </w:r>
            <w:r>
              <w:rPr>
                <w:noProof/>
                <w:webHidden/>
              </w:rPr>
              <w:t>121</w:t>
            </w:r>
            <w:r>
              <w:rPr>
                <w:noProof/>
                <w:webHidden/>
              </w:rPr>
              <w:fldChar w:fldCharType="end"/>
            </w:r>
          </w:hyperlink>
        </w:p>
        <w:p w:rsidR="004617F4" w:rsidRDefault="004617F4">
          <w:pPr>
            <w:pStyle w:val="TDC3"/>
            <w:tabs>
              <w:tab w:val="right" w:leader="underscore" w:pos="7927"/>
            </w:tabs>
            <w:rPr>
              <w:rFonts w:eastAsiaTheme="minorEastAsia" w:cstheme="minorBidi"/>
              <w:noProof/>
              <w:sz w:val="22"/>
              <w:szCs w:val="22"/>
              <w:lang w:eastAsia="es-ES"/>
            </w:rPr>
          </w:pPr>
          <w:hyperlink w:anchor="_Toc272706853" w:history="1">
            <w:r w:rsidRPr="00CC165C">
              <w:rPr>
                <w:rStyle w:val="Hipervnculo"/>
                <w:noProof/>
              </w:rPr>
              <w:t>8.3.2 Tensor de esfuerzo</w:t>
            </w:r>
            <w:r>
              <w:rPr>
                <w:noProof/>
                <w:webHidden/>
              </w:rPr>
              <w:tab/>
            </w:r>
            <w:r>
              <w:rPr>
                <w:noProof/>
                <w:webHidden/>
              </w:rPr>
              <w:fldChar w:fldCharType="begin"/>
            </w:r>
            <w:r>
              <w:rPr>
                <w:noProof/>
                <w:webHidden/>
              </w:rPr>
              <w:instrText xml:space="preserve"> PAGEREF _Toc272706853 \h </w:instrText>
            </w:r>
            <w:r>
              <w:rPr>
                <w:noProof/>
                <w:webHidden/>
              </w:rPr>
            </w:r>
            <w:r>
              <w:rPr>
                <w:noProof/>
                <w:webHidden/>
              </w:rPr>
              <w:fldChar w:fldCharType="separate"/>
            </w:r>
            <w:r>
              <w:rPr>
                <w:noProof/>
                <w:webHidden/>
              </w:rPr>
              <w:t>121</w:t>
            </w:r>
            <w:r>
              <w:rPr>
                <w:noProof/>
                <w:webHidden/>
              </w:rPr>
              <w:fldChar w:fldCharType="end"/>
            </w:r>
          </w:hyperlink>
        </w:p>
        <w:p w:rsidR="004617F4" w:rsidRDefault="004617F4">
          <w:pPr>
            <w:pStyle w:val="TDC2"/>
            <w:tabs>
              <w:tab w:val="right" w:leader="underscore" w:pos="7927"/>
            </w:tabs>
            <w:rPr>
              <w:rFonts w:eastAsiaTheme="minorEastAsia" w:cstheme="minorBidi"/>
              <w:b w:val="0"/>
              <w:bCs w:val="0"/>
              <w:noProof/>
              <w:lang w:eastAsia="es-ES"/>
            </w:rPr>
          </w:pPr>
          <w:hyperlink w:anchor="_Toc272706854" w:history="1">
            <w:r w:rsidRPr="00CC165C">
              <w:rPr>
                <w:rStyle w:val="Hipervnculo"/>
                <w:noProof/>
              </w:rPr>
              <w:t>8.4 Agradecimientos</w:t>
            </w:r>
            <w:r>
              <w:rPr>
                <w:noProof/>
                <w:webHidden/>
              </w:rPr>
              <w:tab/>
            </w:r>
            <w:r>
              <w:rPr>
                <w:noProof/>
                <w:webHidden/>
              </w:rPr>
              <w:fldChar w:fldCharType="begin"/>
            </w:r>
            <w:r>
              <w:rPr>
                <w:noProof/>
                <w:webHidden/>
              </w:rPr>
              <w:instrText xml:space="preserve"> PAGEREF _Toc272706854 \h </w:instrText>
            </w:r>
            <w:r>
              <w:rPr>
                <w:noProof/>
                <w:webHidden/>
              </w:rPr>
            </w:r>
            <w:r>
              <w:rPr>
                <w:noProof/>
                <w:webHidden/>
              </w:rPr>
              <w:fldChar w:fldCharType="separate"/>
            </w:r>
            <w:r>
              <w:rPr>
                <w:noProof/>
                <w:webHidden/>
              </w:rPr>
              <w:t>122</w:t>
            </w:r>
            <w:r>
              <w:rPr>
                <w:noProof/>
                <w:webHidden/>
              </w:rPr>
              <w:fldChar w:fldCharType="end"/>
            </w:r>
          </w:hyperlink>
        </w:p>
        <w:p w:rsidR="004617F4" w:rsidRDefault="004617F4">
          <w:pPr>
            <w:pStyle w:val="TDC1"/>
            <w:tabs>
              <w:tab w:val="right" w:leader="underscore" w:pos="7927"/>
            </w:tabs>
            <w:rPr>
              <w:rStyle w:val="Hipervnculo"/>
              <w:noProof/>
            </w:rPr>
          </w:pPr>
        </w:p>
        <w:p w:rsidR="004617F4" w:rsidRDefault="004617F4">
          <w:pPr>
            <w:pStyle w:val="TDC1"/>
            <w:tabs>
              <w:tab w:val="right" w:leader="underscore" w:pos="7927"/>
            </w:tabs>
            <w:rPr>
              <w:rFonts w:eastAsiaTheme="minorEastAsia" w:cstheme="minorBidi"/>
              <w:b w:val="0"/>
              <w:bCs w:val="0"/>
              <w:i w:val="0"/>
              <w:iCs w:val="0"/>
              <w:noProof/>
              <w:sz w:val="22"/>
              <w:szCs w:val="22"/>
              <w:lang w:eastAsia="es-ES"/>
            </w:rPr>
          </w:pPr>
          <w:hyperlink w:anchor="_Toc272706855" w:history="1">
            <w:r w:rsidRPr="00CC165C">
              <w:rPr>
                <w:rStyle w:val="Hipervnculo"/>
                <w:noProof/>
              </w:rPr>
              <w:t>Referencias</w:t>
            </w:r>
            <w:r>
              <w:rPr>
                <w:noProof/>
                <w:webHidden/>
              </w:rPr>
              <w:tab/>
            </w:r>
            <w:r>
              <w:rPr>
                <w:noProof/>
                <w:webHidden/>
              </w:rPr>
              <w:fldChar w:fldCharType="begin"/>
            </w:r>
            <w:r>
              <w:rPr>
                <w:noProof/>
                <w:webHidden/>
              </w:rPr>
              <w:instrText xml:space="preserve"> PAGEREF _Toc272706855 \h </w:instrText>
            </w:r>
            <w:r>
              <w:rPr>
                <w:noProof/>
                <w:webHidden/>
              </w:rPr>
            </w:r>
            <w:r>
              <w:rPr>
                <w:noProof/>
                <w:webHidden/>
              </w:rPr>
              <w:fldChar w:fldCharType="separate"/>
            </w:r>
            <w:r>
              <w:rPr>
                <w:noProof/>
                <w:webHidden/>
              </w:rPr>
              <w:t>123</w:t>
            </w:r>
            <w:r>
              <w:rPr>
                <w:noProof/>
                <w:webHidden/>
              </w:rPr>
              <w:fldChar w:fldCharType="end"/>
            </w:r>
          </w:hyperlink>
        </w:p>
        <w:p w:rsidR="004577E8" w:rsidRDefault="00B342F2">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D21E95">
          <w:headerReference w:type="even" r:id="rId12"/>
          <w:headerReference w:type="default" r:id="rId13"/>
          <w:type w:val="oddPage"/>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72706752"/>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4617F4" w:rsidRDefault="00E21772" w:rsidP="0020508A">
      <w:pPr>
        <w:pStyle w:val="Tabladeilustraciones"/>
        <w:tabs>
          <w:tab w:val="right" w:leader="underscore" w:pos="8494"/>
        </w:tabs>
        <w:ind w:left="0"/>
        <w:rPr>
          <w:noProof/>
        </w:rPr>
      </w:pPr>
      <w:r w:rsidRPr="00676D17">
        <w:rPr>
          <w:i w:val="0"/>
          <w:iCs w:val="0"/>
        </w:rPr>
        <w:t xml:space="preserve">Capítulo </w:t>
      </w:r>
      <w:r w:rsidR="0020508A">
        <w:rPr>
          <w:i w:val="0"/>
          <w:iCs w:val="0"/>
        </w:rPr>
        <w:t>2</w:t>
      </w:r>
      <w:r w:rsidR="00B342F2">
        <w:rPr>
          <w:i w:val="0"/>
          <w:iCs w:val="0"/>
        </w:rPr>
        <w:fldChar w:fldCharType="begin"/>
      </w:r>
      <w:r w:rsidR="005726D2">
        <w:rPr>
          <w:i w:val="0"/>
          <w:iCs w:val="0"/>
        </w:rPr>
        <w:instrText xml:space="preserve"> TOC \h \z \c "Figura" </w:instrText>
      </w:r>
      <w:r w:rsidR="00B342F2">
        <w:rPr>
          <w:i w:val="0"/>
          <w:iCs w:val="0"/>
        </w:rPr>
        <w:fldChar w:fldCharType="separate"/>
      </w:r>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56" w:history="1">
        <w:r w:rsidRPr="00536B4B">
          <w:rPr>
            <w:rStyle w:val="Hipervnculo"/>
            <w:noProof/>
          </w:rPr>
          <w:t>Figura 2.1.</w:t>
        </w:r>
        <w:r>
          <w:rPr>
            <w:rStyle w:val="Hipervnculo"/>
            <w:noProof/>
          </w:rPr>
          <w:t xml:space="preserve"> Diferentes geometrías de glifo</w:t>
        </w:r>
        <w:r>
          <w:rPr>
            <w:noProof/>
            <w:webHidden/>
          </w:rPr>
          <w:tab/>
        </w:r>
        <w:r>
          <w:rPr>
            <w:noProof/>
            <w:webHidden/>
          </w:rPr>
          <w:fldChar w:fldCharType="begin"/>
        </w:r>
        <w:r>
          <w:rPr>
            <w:noProof/>
            <w:webHidden/>
          </w:rPr>
          <w:instrText xml:space="preserve"> PAGEREF _Toc272706856 \h </w:instrText>
        </w:r>
        <w:r>
          <w:rPr>
            <w:noProof/>
            <w:webHidden/>
          </w:rPr>
        </w:r>
        <w:r>
          <w:rPr>
            <w:noProof/>
            <w:webHidden/>
          </w:rPr>
          <w:fldChar w:fldCharType="separate"/>
        </w:r>
        <w:r>
          <w:rPr>
            <w:noProof/>
            <w:webHidden/>
          </w:rPr>
          <w:t>22</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r:id="rId14" w:anchor="_Toc272706857" w:history="1">
        <w:r w:rsidRPr="00536B4B">
          <w:rPr>
            <w:rStyle w:val="Hipervnculo"/>
            <w:noProof/>
          </w:rPr>
          <w:t>Figura 2.2. Glifos supercuádricos en función del parámetro γ</w:t>
        </w:r>
        <w:r>
          <w:rPr>
            <w:noProof/>
            <w:webHidden/>
          </w:rPr>
          <w:tab/>
        </w:r>
        <w:r>
          <w:rPr>
            <w:noProof/>
            <w:webHidden/>
          </w:rPr>
          <w:fldChar w:fldCharType="begin"/>
        </w:r>
        <w:r>
          <w:rPr>
            <w:noProof/>
            <w:webHidden/>
          </w:rPr>
          <w:instrText xml:space="preserve"> PAGEREF _Toc272706857 \h </w:instrText>
        </w:r>
        <w:r>
          <w:rPr>
            <w:noProof/>
            <w:webHidden/>
          </w:rPr>
        </w:r>
        <w:r>
          <w:rPr>
            <w:noProof/>
            <w:webHidden/>
          </w:rPr>
          <w:fldChar w:fldCharType="separate"/>
        </w:r>
        <w:r>
          <w:rPr>
            <w:noProof/>
            <w:webHidden/>
          </w:rPr>
          <w:t>22</w:t>
        </w:r>
        <w:r>
          <w:rPr>
            <w:noProof/>
            <w:webHidden/>
          </w:rPr>
          <w:fldChar w:fldCharType="end"/>
        </w:r>
      </w:hyperlink>
    </w:p>
    <w:p w:rsidR="004617F4" w:rsidRDefault="004617F4">
      <w:pPr>
        <w:pStyle w:val="Tabladeilustraciones"/>
        <w:tabs>
          <w:tab w:val="right" w:leader="underscore" w:pos="7927"/>
        </w:tabs>
        <w:rPr>
          <w:i w:val="0"/>
          <w:iCs w:val="0"/>
        </w:rPr>
      </w:pPr>
    </w:p>
    <w:p w:rsidR="004617F4" w:rsidRDefault="004617F4" w:rsidP="004617F4">
      <w:pPr>
        <w:pStyle w:val="Tabladeilustraciones"/>
        <w:tabs>
          <w:tab w:val="right" w:leader="underscore" w:pos="7927"/>
        </w:tabs>
        <w:ind w:left="0"/>
        <w:rPr>
          <w:rStyle w:val="Hipervnculo"/>
          <w:noProof/>
        </w:rPr>
      </w:pPr>
      <w:r w:rsidRPr="00676D17">
        <w:rPr>
          <w:i w:val="0"/>
          <w:iCs w:val="0"/>
        </w:rPr>
        <w:t xml:space="preserve">Capítulo </w:t>
      </w:r>
      <w:r>
        <w:rPr>
          <w:i w:val="0"/>
          <w:iCs w:val="0"/>
        </w:rPr>
        <w:t>3</w:t>
      </w:r>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r:id="rId15" w:anchor="_Toc272706858" w:history="1">
        <w:r w:rsidRPr="00536B4B">
          <w:rPr>
            <w:rStyle w:val="Hipervnculo"/>
            <w:noProof/>
          </w:rPr>
          <w:t>Figura 3</w:t>
        </w:r>
        <w:r>
          <w:rPr>
            <w:rStyle w:val="Hipervnculo"/>
            <w:noProof/>
          </w:rPr>
          <w:t>.1. Representación de glifos 2D</w:t>
        </w:r>
        <w:r>
          <w:rPr>
            <w:noProof/>
            <w:webHidden/>
          </w:rPr>
          <w:tab/>
        </w:r>
        <w:r>
          <w:rPr>
            <w:noProof/>
            <w:webHidden/>
          </w:rPr>
          <w:fldChar w:fldCharType="begin"/>
        </w:r>
        <w:r>
          <w:rPr>
            <w:noProof/>
            <w:webHidden/>
          </w:rPr>
          <w:instrText xml:space="preserve"> PAGEREF _Toc272706858 \h </w:instrText>
        </w:r>
        <w:r>
          <w:rPr>
            <w:noProof/>
            <w:webHidden/>
          </w:rPr>
        </w:r>
        <w:r>
          <w:rPr>
            <w:noProof/>
            <w:webHidden/>
          </w:rPr>
          <w:fldChar w:fldCharType="separate"/>
        </w:r>
        <w:r>
          <w:rPr>
            <w:noProof/>
            <w:webHidden/>
          </w:rPr>
          <w:t>33</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59" w:history="1">
        <w:r w:rsidRPr="00536B4B">
          <w:rPr>
            <w:rStyle w:val="Hipervnculo"/>
            <w:noProof/>
          </w:rPr>
          <w:t>Figura 3.2. Variación del radio de los cilindros en función del tiempo</w:t>
        </w:r>
        <w:r>
          <w:rPr>
            <w:noProof/>
            <w:webHidden/>
          </w:rPr>
          <w:tab/>
        </w:r>
        <w:r>
          <w:rPr>
            <w:noProof/>
            <w:webHidden/>
          </w:rPr>
          <w:fldChar w:fldCharType="begin"/>
        </w:r>
        <w:r>
          <w:rPr>
            <w:noProof/>
            <w:webHidden/>
          </w:rPr>
          <w:instrText xml:space="preserve"> PAGEREF _Toc272706859 \h </w:instrText>
        </w:r>
        <w:r>
          <w:rPr>
            <w:noProof/>
            <w:webHidden/>
          </w:rPr>
        </w:r>
        <w:r>
          <w:rPr>
            <w:noProof/>
            <w:webHidden/>
          </w:rPr>
          <w:fldChar w:fldCharType="separate"/>
        </w:r>
        <w:r>
          <w:rPr>
            <w:noProof/>
            <w:webHidden/>
          </w:rPr>
          <w:t>34</w:t>
        </w:r>
        <w:r>
          <w:rPr>
            <w:noProof/>
            <w:webHidden/>
          </w:rPr>
          <w:fldChar w:fldCharType="end"/>
        </w:r>
      </w:hyperlink>
    </w:p>
    <w:p w:rsidR="004617F4" w:rsidRDefault="004617F4">
      <w:pPr>
        <w:pStyle w:val="Tabladeilustraciones"/>
        <w:tabs>
          <w:tab w:val="right" w:leader="underscore" w:pos="7927"/>
        </w:tabs>
        <w:rPr>
          <w:rStyle w:val="Hipervnculo"/>
          <w:noProof/>
        </w:rPr>
      </w:pPr>
    </w:p>
    <w:p w:rsidR="004617F4" w:rsidRDefault="004617F4" w:rsidP="004617F4">
      <w:pPr>
        <w:pStyle w:val="Tabladeilustraciones"/>
        <w:tabs>
          <w:tab w:val="right" w:leader="underscore" w:pos="7927"/>
        </w:tabs>
        <w:ind w:left="0"/>
        <w:rPr>
          <w:rStyle w:val="Hipervnculo"/>
          <w:noProof/>
        </w:rPr>
      </w:pPr>
      <w:r w:rsidRPr="00676D17">
        <w:rPr>
          <w:i w:val="0"/>
          <w:iCs w:val="0"/>
        </w:rPr>
        <w:t xml:space="preserve">Capítulo </w:t>
      </w:r>
      <w:r>
        <w:rPr>
          <w:i w:val="0"/>
          <w:iCs w:val="0"/>
        </w:rPr>
        <w:t>5</w:t>
      </w:r>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0" w:history="1">
        <w:r w:rsidRPr="00536B4B">
          <w:rPr>
            <w:rStyle w:val="Hipervnculo"/>
            <w:noProof/>
          </w:rPr>
          <w:t>Figura 5.1. Interfaz de usuario de Saturn</w:t>
        </w:r>
        <w:r>
          <w:rPr>
            <w:noProof/>
            <w:webHidden/>
          </w:rPr>
          <w:tab/>
        </w:r>
        <w:r>
          <w:rPr>
            <w:noProof/>
            <w:webHidden/>
          </w:rPr>
          <w:fldChar w:fldCharType="begin"/>
        </w:r>
        <w:r>
          <w:rPr>
            <w:noProof/>
            <w:webHidden/>
          </w:rPr>
          <w:instrText xml:space="preserve"> PAGEREF _Toc272706860 \h </w:instrText>
        </w:r>
        <w:r>
          <w:rPr>
            <w:noProof/>
            <w:webHidden/>
          </w:rPr>
        </w:r>
        <w:r>
          <w:rPr>
            <w:noProof/>
            <w:webHidden/>
          </w:rPr>
          <w:fldChar w:fldCharType="separate"/>
        </w:r>
        <w:r>
          <w:rPr>
            <w:noProof/>
            <w:webHidden/>
          </w:rPr>
          <w:t>54</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1" w:history="1">
        <w:r w:rsidRPr="00536B4B">
          <w:rPr>
            <w:rStyle w:val="Hipervnculo"/>
            <w:noProof/>
          </w:rPr>
          <w:t>Figura 5.2. Visualización 3D en Saturn</w:t>
        </w:r>
        <w:r>
          <w:rPr>
            <w:noProof/>
            <w:webHidden/>
          </w:rPr>
          <w:tab/>
        </w:r>
        <w:r>
          <w:rPr>
            <w:noProof/>
            <w:webHidden/>
          </w:rPr>
          <w:fldChar w:fldCharType="begin"/>
        </w:r>
        <w:r>
          <w:rPr>
            <w:noProof/>
            <w:webHidden/>
          </w:rPr>
          <w:instrText xml:space="preserve"> PAGEREF _Toc272706861 \h </w:instrText>
        </w:r>
        <w:r>
          <w:rPr>
            <w:noProof/>
            <w:webHidden/>
          </w:rPr>
        </w:r>
        <w:r>
          <w:rPr>
            <w:noProof/>
            <w:webHidden/>
          </w:rPr>
          <w:fldChar w:fldCharType="separate"/>
        </w:r>
        <w:r>
          <w:rPr>
            <w:noProof/>
            <w:webHidden/>
          </w:rPr>
          <w:t>54</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2" w:history="1">
        <w:r w:rsidRPr="00536B4B">
          <w:rPr>
            <w:rStyle w:val="Hipervnculo"/>
            <w:noProof/>
          </w:rPr>
          <w:t>Figura 5.3. Tractografía en Saturn</w:t>
        </w:r>
        <w:r>
          <w:rPr>
            <w:noProof/>
            <w:webHidden/>
          </w:rPr>
          <w:tab/>
        </w:r>
        <w:r>
          <w:rPr>
            <w:noProof/>
            <w:webHidden/>
          </w:rPr>
          <w:fldChar w:fldCharType="begin"/>
        </w:r>
        <w:r>
          <w:rPr>
            <w:noProof/>
            <w:webHidden/>
          </w:rPr>
          <w:instrText xml:space="preserve"> PAGEREF _Toc272706862 \h </w:instrText>
        </w:r>
        <w:r>
          <w:rPr>
            <w:noProof/>
            <w:webHidden/>
          </w:rPr>
        </w:r>
        <w:r>
          <w:rPr>
            <w:noProof/>
            <w:webHidden/>
          </w:rPr>
          <w:fldChar w:fldCharType="separate"/>
        </w:r>
        <w:r>
          <w:rPr>
            <w:noProof/>
            <w:webHidden/>
          </w:rPr>
          <w:t>55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3" w:history="1">
        <w:r w:rsidRPr="00536B4B">
          <w:rPr>
            <w:rStyle w:val="Hipervnculo"/>
            <w:noProof/>
          </w:rPr>
          <w:t>Figura 5.4. Visualización con Fluid de la interfaz definida en UsimagToolGUI</w:t>
        </w:r>
        <w:r>
          <w:rPr>
            <w:noProof/>
            <w:webHidden/>
          </w:rPr>
          <w:tab/>
        </w:r>
        <w:r>
          <w:rPr>
            <w:noProof/>
            <w:webHidden/>
          </w:rPr>
          <w:fldChar w:fldCharType="begin"/>
        </w:r>
        <w:r>
          <w:rPr>
            <w:noProof/>
            <w:webHidden/>
          </w:rPr>
          <w:instrText xml:space="preserve"> PAGEREF _Toc272706863 \h </w:instrText>
        </w:r>
        <w:r>
          <w:rPr>
            <w:noProof/>
            <w:webHidden/>
          </w:rPr>
        </w:r>
        <w:r>
          <w:rPr>
            <w:noProof/>
            <w:webHidden/>
          </w:rPr>
          <w:fldChar w:fldCharType="separate"/>
        </w:r>
        <w:r>
          <w:rPr>
            <w:noProof/>
            <w:webHidden/>
          </w:rPr>
          <w:t>57</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4" w:history="1">
        <w:r w:rsidRPr="00536B4B">
          <w:rPr>
            <w:rStyle w:val="Hipervnculo"/>
            <w:noProof/>
          </w:rPr>
          <w:t>Figura 5.5. Paneles de configuración de Satur</w:t>
        </w:r>
        <w:r>
          <w:rPr>
            <w:rStyle w:val="Hipervnculo"/>
            <w:noProof/>
          </w:rPr>
          <w:t>n</w:t>
        </w:r>
        <w:r>
          <w:rPr>
            <w:noProof/>
            <w:webHidden/>
          </w:rPr>
          <w:tab/>
        </w:r>
        <w:r>
          <w:rPr>
            <w:noProof/>
            <w:webHidden/>
          </w:rPr>
          <w:fldChar w:fldCharType="begin"/>
        </w:r>
        <w:r>
          <w:rPr>
            <w:noProof/>
            <w:webHidden/>
          </w:rPr>
          <w:instrText xml:space="preserve"> PAGEREF _Toc272706864 \h </w:instrText>
        </w:r>
        <w:r>
          <w:rPr>
            <w:noProof/>
            <w:webHidden/>
          </w:rPr>
        </w:r>
        <w:r>
          <w:rPr>
            <w:noProof/>
            <w:webHidden/>
          </w:rPr>
          <w:fldChar w:fldCharType="separate"/>
        </w:r>
        <w:r>
          <w:rPr>
            <w:noProof/>
            <w:webHidden/>
          </w:rPr>
          <w:t>58</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5" w:history="1">
        <w:r w:rsidRPr="00536B4B">
          <w:rPr>
            <w:rStyle w:val="Hipervnculo"/>
            <w:noProof/>
          </w:rPr>
          <w:t>Figura 5.6. Visualización de glifos en 3D Slicer</w:t>
        </w:r>
        <w:r>
          <w:rPr>
            <w:noProof/>
            <w:webHidden/>
          </w:rPr>
          <w:tab/>
        </w:r>
        <w:r>
          <w:rPr>
            <w:noProof/>
            <w:webHidden/>
          </w:rPr>
          <w:fldChar w:fldCharType="begin"/>
        </w:r>
        <w:r>
          <w:rPr>
            <w:noProof/>
            <w:webHidden/>
          </w:rPr>
          <w:instrText xml:space="preserve"> PAGEREF _Toc272706865 \h </w:instrText>
        </w:r>
        <w:r>
          <w:rPr>
            <w:noProof/>
            <w:webHidden/>
          </w:rPr>
        </w:r>
        <w:r>
          <w:rPr>
            <w:noProof/>
            <w:webHidden/>
          </w:rPr>
          <w:fldChar w:fldCharType="separate"/>
        </w:r>
        <w:r>
          <w:rPr>
            <w:noProof/>
            <w:webHidden/>
          </w:rPr>
          <w:t>63</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6" w:history="1">
        <w:r w:rsidRPr="00536B4B">
          <w:rPr>
            <w:rStyle w:val="Hipervnculo"/>
            <w:noProof/>
          </w:rPr>
          <w:t>Figura 5.7. Visualización de tractos mediante glifos en 3D Slicer</w:t>
        </w:r>
        <w:r>
          <w:rPr>
            <w:noProof/>
            <w:webHidden/>
          </w:rPr>
          <w:tab/>
        </w:r>
        <w:r>
          <w:rPr>
            <w:noProof/>
            <w:webHidden/>
          </w:rPr>
          <w:fldChar w:fldCharType="begin"/>
        </w:r>
        <w:r>
          <w:rPr>
            <w:noProof/>
            <w:webHidden/>
          </w:rPr>
          <w:instrText xml:space="preserve"> PAGEREF _Toc272706866 \h </w:instrText>
        </w:r>
        <w:r>
          <w:rPr>
            <w:noProof/>
            <w:webHidden/>
          </w:rPr>
        </w:r>
        <w:r>
          <w:rPr>
            <w:noProof/>
            <w:webHidden/>
          </w:rPr>
          <w:fldChar w:fldCharType="separate"/>
        </w:r>
        <w:r>
          <w:rPr>
            <w:noProof/>
            <w:webHidden/>
          </w:rPr>
          <w:t>63</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7" w:history="1">
        <w:r w:rsidRPr="00536B4B">
          <w:rPr>
            <w:rStyle w:val="Hipervnculo"/>
            <w:noProof/>
          </w:rPr>
          <w:t>Figura 5.8. Interfaz de visuali</w:t>
        </w:r>
        <w:r>
          <w:rPr>
            <w:rStyle w:val="Hipervnculo"/>
            <w:noProof/>
          </w:rPr>
          <w:t>zación de glifos en MedINRIA</w:t>
        </w:r>
        <w:r>
          <w:rPr>
            <w:noProof/>
            <w:webHidden/>
          </w:rPr>
          <w:tab/>
        </w:r>
        <w:r>
          <w:rPr>
            <w:noProof/>
            <w:webHidden/>
          </w:rPr>
          <w:fldChar w:fldCharType="begin"/>
        </w:r>
        <w:r>
          <w:rPr>
            <w:noProof/>
            <w:webHidden/>
          </w:rPr>
          <w:instrText xml:space="preserve"> PAGEREF _Toc272706867 \h </w:instrText>
        </w:r>
        <w:r>
          <w:rPr>
            <w:noProof/>
            <w:webHidden/>
          </w:rPr>
        </w:r>
        <w:r>
          <w:rPr>
            <w:noProof/>
            <w:webHidden/>
          </w:rPr>
          <w:fldChar w:fldCharType="separate"/>
        </w:r>
        <w:r>
          <w:rPr>
            <w:noProof/>
            <w:webHidden/>
          </w:rPr>
          <w:t>64</w:t>
        </w:r>
        <w:r>
          <w:rPr>
            <w:noProof/>
            <w:webHidden/>
          </w:rPr>
          <w:fldChar w:fldCharType="end"/>
        </w:r>
      </w:hyperlink>
    </w:p>
    <w:p w:rsidR="004617F4" w:rsidRDefault="004617F4">
      <w:pPr>
        <w:pStyle w:val="Tabladeilustraciones"/>
        <w:tabs>
          <w:tab w:val="right" w:leader="underscore" w:pos="7927"/>
        </w:tabs>
        <w:rPr>
          <w:rStyle w:val="Hipervnculo"/>
          <w:noProof/>
        </w:rPr>
      </w:pPr>
    </w:p>
    <w:p w:rsidR="004617F4" w:rsidRDefault="004617F4" w:rsidP="004617F4">
      <w:pPr>
        <w:pStyle w:val="Tabladeilustraciones"/>
        <w:tabs>
          <w:tab w:val="right" w:leader="underscore" w:pos="7927"/>
        </w:tabs>
        <w:ind w:left="0"/>
        <w:rPr>
          <w:rStyle w:val="Hipervnculo"/>
          <w:noProof/>
        </w:rPr>
      </w:pPr>
      <w:r w:rsidRPr="00676D17">
        <w:rPr>
          <w:i w:val="0"/>
          <w:iCs w:val="0"/>
        </w:rPr>
        <w:t xml:space="preserve">Capítulo </w:t>
      </w:r>
      <w:r>
        <w:rPr>
          <w:i w:val="0"/>
          <w:iCs w:val="0"/>
        </w:rPr>
        <w:t>6</w:t>
      </w:r>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8" w:history="1">
        <w:r w:rsidRPr="00536B4B">
          <w:rPr>
            <w:rStyle w:val="Hipervnculo"/>
            <w:noProof/>
          </w:rPr>
          <w:t>Figura 6.1. Justificación del factor signo</w:t>
        </w:r>
        <w:r>
          <w:rPr>
            <w:noProof/>
            <w:webHidden/>
          </w:rPr>
          <w:tab/>
        </w:r>
        <w:r>
          <w:rPr>
            <w:noProof/>
            <w:webHidden/>
          </w:rPr>
          <w:fldChar w:fldCharType="begin"/>
        </w:r>
        <w:r>
          <w:rPr>
            <w:noProof/>
            <w:webHidden/>
          </w:rPr>
          <w:instrText xml:space="preserve"> PAGEREF _Toc272706868 \h </w:instrText>
        </w:r>
        <w:r>
          <w:rPr>
            <w:noProof/>
            <w:webHidden/>
          </w:rPr>
        </w:r>
        <w:r>
          <w:rPr>
            <w:noProof/>
            <w:webHidden/>
          </w:rPr>
          <w:fldChar w:fldCharType="separate"/>
        </w:r>
        <w:r>
          <w:rPr>
            <w:noProof/>
            <w:webHidden/>
          </w:rPr>
          <w:t>75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69" w:history="1">
        <w:r w:rsidRPr="00536B4B">
          <w:rPr>
            <w:rStyle w:val="Hipervnculo"/>
            <w:noProof/>
          </w:rPr>
          <w:t>Figura 6.2. Interfaz de usuario para glifos en DTI</w:t>
        </w:r>
        <w:r>
          <w:rPr>
            <w:noProof/>
            <w:webHidden/>
          </w:rPr>
          <w:tab/>
        </w:r>
        <w:r>
          <w:rPr>
            <w:noProof/>
            <w:webHidden/>
          </w:rPr>
          <w:fldChar w:fldCharType="begin"/>
        </w:r>
        <w:r>
          <w:rPr>
            <w:noProof/>
            <w:webHidden/>
          </w:rPr>
          <w:instrText xml:space="preserve"> PAGEREF _Toc272706869 \h </w:instrText>
        </w:r>
        <w:r>
          <w:rPr>
            <w:noProof/>
            <w:webHidden/>
          </w:rPr>
        </w:r>
        <w:r>
          <w:rPr>
            <w:noProof/>
            <w:webHidden/>
          </w:rPr>
          <w:fldChar w:fldCharType="separate"/>
        </w:r>
        <w:r>
          <w:rPr>
            <w:noProof/>
            <w:webHidden/>
          </w:rPr>
          <w:t>82</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0" w:history="1">
        <w:r w:rsidRPr="00536B4B">
          <w:rPr>
            <w:rStyle w:val="Hipervnculo"/>
            <w:noProof/>
          </w:rPr>
          <w:t>Figura 6.3. Aspecto al variar los índices de recorte de planos</w:t>
        </w:r>
        <w:r>
          <w:rPr>
            <w:noProof/>
            <w:webHidden/>
          </w:rPr>
          <w:tab/>
        </w:r>
        <w:r>
          <w:rPr>
            <w:noProof/>
            <w:webHidden/>
          </w:rPr>
          <w:fldChar w:fldCharType="begin"/>
        </w:r>
        <w:r>
          <w:rPr>
            <w:noProof/>
            <w:webHidden/>
          </w:rPr>
          <w:instrText xml:space="preserve"> PAGEREF _Toc272706870 \h </w:instrText>
        </w:r>
        <w:r>
          <w:rPr>
            <w:noProof/>
            <w:webHidden/>
          </w:rPr>
        </w:r>
        <w:r>
          <w:rPr>
            <w:noProof/>
            <w:webHidden/>
          </w:rPr>
          <w:fldChar w:fldCharType="separate"/>
        </w:r>
        <w:r>
          <w:rPr>
            <w:noProof/>
            <w:webHidden/>
          </w:rPr>
          <w:t>82</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1" w:history="1">
        <w:r w:rsidRPr="00536B4B">
          <w:rPr>
            <w:rStyle w:val="Hipervnculo"/>
            <w:noProof/>
          </w:rPr>
          <w:t>Figura 6.4. Comparación del tiempo de carga en función del número de glifos</w:t>
        </w:r>
        <w:r>
          <w:rPr>
            <w:noProof/>
            <w:webHidden/>
          </w:rPr>
          <w:tab/>
        </w:r>
        <w:r>
          <w:rPr>
            <w:noProof/>
            <w:webHidden/>
          </w:rPr>
          <w:fldChar w:fldCharType="begin"/>
        </w:r>
        <w:r>
          <w:rPr>
            <w:noProof/>
            <w:webHidden/>
          </w:rPr>
          <w:instrText xml:space="preserve"> PAGEREF _Toc272706871 \h </w:instrText>
        </w:r>
        <w:r>
          <w:rPr>
            <w:noProof/>
            <w:webHidden/>
          </w:rPr>
        </w:r>
        <w:r>
          <w:rPr>
            <w:noProof/>
            <w:webHidden/>
          </w:rPr>
          <w:fldChar w:fldCharType="separate"/>
        </w:r>
        <w:r>
          <w:rPr>
            <w:noProof/>
            <w:webHidden/>
          </w:rPr>
          <w:t>85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2" w:history="1">
        <w:r w:rsidRPr="00536B4B">
          <w:rPr>
            <w:rStyle w:val="Hipervnculo"/>
            <w:noProof/>
          </w:rPr>
          <w:t>Figura 6.5. Comparación de la latencia en función de la geometría del glifo</w:t>
        </w:r>
        <w:r>
          <w:rPr>
            <w:noProof/>
            <w:webHidden/>
          </w:rPr>
          <w:tab/>
        </w:r>
        <w:r>
          <w:rPr>
            <w:noProof/>
            <w:webHidden/>
          </w:rPr>
          <w:fldChar w:fldCharType="begin"/>
        </w:r>
        <w:r>
          <w:rPr>
            <w:noProof/>
            <w:webHidden/>
          </w:rPr>
          <w:instrText xml:space="preserve"> PAGEREF _Toc272706872 \h </w:instrText>
        </w:r>
        <w:r>
          <w:rPr>
            <w:noProof/>
            <w:webHidden/>
          </w:rPr>
        </w:r>
        <w:r>
          <w:rPr>
            <w:noProof/>
            <w:webHidden/>
          </w:rPr>
          <w:fldChar w:fldCharType="separate"/>
        </w:r>
        <w:r>
          <w:rPr>
            <w:noProof/>
            <w:webHidden/>
          </w:rPr>
          <w:t>85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3" w:history="1">
        <w:r w:rsidRPr="00536B4B">
          <w:rPr>
            <w:rStyle w:val="Hipervnculo"/>
            <w:noProof/>
          </w:rPr>
          <w:t>Figura 6.6. Latencia en función de la resolución de los glifos</w:t>
        </w:r>
        <w:r>
          <w:rPr>
            <w:noProof/>
            <w:webHidden/>
          </w:rPr>
          <w:tab/>
        </w:r>
        <w:r>
          <w:rPr>
            <w:noProof/>
            <w:webHidden/>
          </w:rPr>
          <w:fldChar w:fldCharType="begin"/>
        </w:r>
        <w:r>
          <w:rPr>
            <w:noProof/>
            <w:webHidden/>
          </w:rPr>
          <w:instrText xml:space="preserve"> PAGEREF _Toc272706873 \h </w:instrText>
        </w:r>
        <w:r>
          <w:rPr>
            <w:noProof/>
            <w:webHidden/>
          </w:rPr>
        </w:r>
        <w:r>
          <w:rPr>
            <w:noProof/>
            <w:webHidden/>
          </w:rPr>
          <w:fldChar w:fldCharType="separate"/>
        </w:r>
        <w:r>
          <w:rPr>
            <w:noProof/>
            <w:webHidden/>
          </w:rPr>
          <w:t>85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4" w:history="1">
        <w:r w:rsidRPr="00536B4B">
          <w:rPr>
            <w:rStyle w:val="Hipervnculo"/>
            <w:noProof/>
          </w:rPr>
          <w:t>Figura 6.7. Visualización de glifos en el plano axial</w:t>
        </w:r>
        <w:r>
          <w:rPr>
            <w:noProof/>
            <w:webHidden/>
          </w:rPr>
          <w:tab/>
        </w:r>
        <w:r>
          <w:rPr>
            <w:noProof/>
            <w:webHidden/>
          </w:rPr>
          <w:fldChar w:fldCharType="begin"/>
        </w:r>
        <w:r>
          <w:rPr>
            <w:noProof/>
            <w:webHidden/>
          </w:rPr>
          <w:instrText xml:space="preserve"> PAGEREF _Toc272706874 \h </w:instrText>
        </w:r>
        <w:r>
          <w:rPr>
            <w:noProof/>
            <w:webHidden/>
          </w:rPr>
        </w:r>
        <w:r>
          <w:rPr>
            <w:noProof/>
            <w:webHidden/>
          </w:rPr>
          <w:fldChar w:fldCharType="separate"/>
        </w:r>
        <w:r>
          <w:rPr>
            <w:noProof/>
            <w:webHidden/>
          </w:rPr>
          <w:t>88</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5" w:history="1">
        <w:r w:rsidRPr="00536B4B">
          <w:rPr>
            <w:rStyle w:val="Hipervnculo"/>
            <w:noProof/>
          </w:rPr>
          <w:t>Figura 6.8. Vista con la opacidad reducida hasta cero</w:t>
        </w:r>
        <w:r>
          <w:rPr>
            <w:noProof/>
            <w:webHidden/>
          </w:rPr>
          <w:tab/>
        </w:r>
        <w:r>
          <w:rPr>
            <w:noProof/>
            <w:webHidden/>
          </w:rPr>
          <w:fldChar w:fldCharType="begin"/>
        </w:r>
        <w:r>
          <w:rPr>
            <w:noProof/>
            <w:webHidden/>
          </w:rPr>
          <w:instrText xml:space="preserve"> PAGEREF _Toc272706875 \h </w:instrText>
        </w:r>
        <w:r>
          <w:rPr>
            <w:noProof/>
            <w:webHidden/>
          </w:rPr>
        </w:r>
        <w:r>
          <w:rPr>
            <w:noProof/>
            <w:webHidden/>
          </w:rPr>
          <w:fldChar w:fldCharType="separate"/>
        </w:r>
        <w:r>
          <w:rPr>
            <w:noProof/>
            <w:webHidden/>
          </w:rPr>
          <w:t>88</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6" w:history="1">
        <w:r w:rsidRPr="00536B4B">
          <w:rPr>
            <w:rStyle w:val="Hipervnculo"/>
            <w:noProof/>
          </w:rPr>
          <w:t>Figura 6.9. Visualización cercana de los glifos</w:t>
        </w:r>
        <w:r>
          <w:rPr>
            <w:noProof/>
            <w:webHidden/>
          </w:rPr>
          <w:tab/>
        </w:r>
        <w:r>
          <w:rPr>
            <w:noProof/>
            <w:webHidden/>
          </w:rPr>
          <w:fldChar w:fldCharType="begin"/>
        </w:r>
        <w:r>
          <w:rPr>
            <w:noProof/>
            <w:webHidden/>
          </w:rPr>
          <w:instrText xml:space="preserve"> PAGEREF _Toc272706876 \h </w:instrText>
        </w:r>
        <w:r>
          <w:rPr>
            <w:noProof/>
            <w:webHidden/>
          </w:rPr>
        </w:r>
        <w:r>
          <w:rPr>
            <w:noProof/>
            <w:webHidden/>
          </w:rPr>
          <w:fldChar w:fldCharType="separate"/>
        </w:r>
        <w:r>
          <w:rPr>
            <w:noProof/>
            <w:webHidden/>
          </w:rPr>
          <w:t>89</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7" w:history="1">
        <w:r w:rsidRPr="00536B4B">
          <w:rPr>
            <w:rStyle w:val="Hipervnculo"/>
            <w:noProof/>
          </w:rPr>
          <w:t>Figura 6.10. Glifos en el plano sagital (X)</w:t>
        </w:r>
        <w:r>
          <w:rPr>
            <w:noProof/>
            <w:webHidden/>
          </w:rPr>
          <w:tab/>
        </w:r>
        <w:r>
          <w:rPr>
            <w:noProof/>
            <w:webHidden/>
          </w:rPr>
          <w:fldChar w:fldCharType="begin"/>
        </w:r>
        <w:r>
          <w:rPr>
            <w:noProof/>
            <w:webHidden/>
          </w:rPr>
          <w:instrText xml:space="preserve"> PAGEREF _Toc272706877 \h </w:instrText>
        </w:r>
        <w:r>
          <w:rPr>
            <w:noProof/>
            <w:webHidden/>
          </w:rPr>
        </w:r>
        <w:r>
          <w:rPr>
            <w:noProof/>
            <w:webHidden/>
          </w:rPr>
          <w:fldChar w:fldCharType="separate"/>
        </w:r>
        <w:r>
          <w:rPr>
            <w:noProof/>
            <w:webHidden/>
          </w:rPr>
          <w:t>89</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8" w:history="1">
        <w:r w:rsidRPr="00536B4B">
          <w:rPr>
            <w:rStyle w:val="Hipervnculo"/>
            <w:noProof/>
          </w:rPr>
          <w:t>Figura 6.11. Glifos en el plano coronal (Y)</w:t>
        </w:r>
        <w:r>
          <w:rPr>
            <w:noProof/>
            <w:webHidden/>
          </w:rPr>
          <w:tab/>
        </w:r>
        <w:r>
          <w:rPr>
            <w:noProof/>
            <w:webHidden/>
          </w:rPr>
          <w:fldChar w:fldCharType="begin"/>
        </w:r>
        <w:r>
          <w:rPr>
            <w:noProof/>
            <w:webHidden/>
          </w:rPr>
          <w:instrText xml:space="preserve"> PAGEREF _Toc272706878 \h </w:instrText>
        </w:r>
        <w:r>
          <w:rPr>
            <w:noProof/>
            <w:webHidden/>
          </w:rPr>
        </w:r>
        <w:r>
          <w:rPr>
            <w:noProof/>
            <w:webHidden/>
          </w:rPr>
          <w:fldChar w:fldCharType="separate"/>
        </w:r>
        <w:r>
          <w:rPr>
            <w:noProof/>
            <w:webHidden/>
          </w:rPr>
          <w:t>90</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79" w:history="1">
        <w:r w:rsidRPr="00536B4B">
          <w:rPr>
            <w:rStyle w:val="Hipervnculo"/>
            <w:noProof/>
          </w:rPr>
          <w:t>Figura 6.12. Glifos en tres planos</w:t>
        </w:r>
        <w:r>
          <w:rPr>
            <w:noProof/>
            <w:webHidden/>
          </w:rPr>
          <w:tab/>
        </w:r>
        <w:r>
          <w:rPr>
            <w:noProof/>
            <w:webHidden/>
          </w:rPr>
          <w:fldChar w:fldCharType="begin"/>
        </w:r>
        <w:r>
          <w:rPr>
            <w:noProof/>
            <w:webHidden/>
          </w:rPr>
          <w:instrText xml:space="preserve"> PAGEREF _Toc272706879 \h </w:instrText>
        </w:r>
        <w:r>
          <w:rPr>
            <w:noProof/>
            <w:webHidden/>
          </w:rPr>
        </w:r>
        <w:r>
          <w:rPr>
            <w:noProof/>
            <w:webHidden/>
          </w:rPr>
          <w:fldChar w:fldCharType="separate"/>
        </w:r>
        <w:r>
          <w:rPr>
            <w:noProof/>
            <w:webHidden/>
          </w:rPr>
          <w:t>90</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0" w:history="1">
        <w:r w:rsidRPr="00536B4B">
          <w:rPr>
            <w:rStyle w:val="Hipervnculo"/>
            <w:noProof/>
          </w:rPr>
          <w:t>Figura 6.1</w:t>
        </w:r>
        <w:r>
          <w:rPr>
            <w:rStyle w:val="Hipervnculo"/>
            <w:noProof/>
          </w:rPr>
          <w:t>3. Distintos tipos de coloreado</w:t>
        </w:r>
        <w:r>
          <w:rPr>
            <w:noProof/>
            <w:webHidden/>
          </w:rPr>
          <w:tab/>
        </w:r>
        <w:r>
          <w:rPr>
            <w:noProof/>
            <w:webHidden/>
          </w:rPr>
          <w:fldChar w:fldCharType="begin"/>
        </w:r>
        <w:r>
          <w:rPr>
            <w:noProof/>
            <w:webHidden/>
          </w:rPr>
          <w:instrText xml:space="preserve"> PAGEREF _Toc272706880 \h </w:instrText>
        </w:r>
        <w:r>
          <w:rPr>
            <w:noProof/>
            <w:webHidden/>
          </w:rPr>
        </w:r>
        <w:r>
          <w:rPr>
            <w:noProof/>
            <w:webHidden/>
          </w:rPr>
          <w:fldChar w:fldCharType="separate"/>
        </w:r>
        <w:r>
          <w:rPr>
            <w:noProof/>
            <w:webHidden/>
          </w:rPr>
          <w:t>91</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1" w:history="1">
        <w:r w:rsidRPr="00536B4B">
          <w:rPr>
            <w:rStyle w:val="Hipervnculo"/>
            <w:noProof/>
          </w:rPr>
          <w:t>Figura 6.14. Diferentes geometrías de glifo</w:t>
        </w:r>
        <w:r>
          <w:rPr>
            <w:noProof/>
            <w:webHidden/>
          </w:rPr>
          <w:tab/>
        </w:r>
        <w:r>
          <w:rPr>
            <w:noProof/>
            <w:webHidden/>
          </w:rPr>
          <w:fldChar w:fldCharType="begin"/>
        </w:r>
        <w:r>
          <w:rPr>
            <w:noProof/>
            <w:webHidden/>
          </w:rPr>
          <w:instrText xml:space="preserve"> PAGEREF _Toc272706881 \h </w:instrText>
        </w:r>
        <w:r>
          <w:rPr>
            <w:noProof/>
            <w:webHidden/>
          </w:rPr>
        </w:r>
        <w:r>
          <w:rPr>
            <w:noProof/>
            <w:webHidden/>
          </w:rPr>
          <w:fldChar w:fldCharType="separate"/>
        </w:r>
        <w:r>
          <w:rPr>
            <w:noProof/>
            <w:webHidden/>
          </w:rPr>
          <w:t>92</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2" w:history="1">
        <w:r w:rsidRPr="00536B4B">
          <w:rPr>
            <w:rStyle w:val="Hipervnculo"/>
            <w:noProof/>
          </w:rPr>
          <w:t>Figura 6.</w:t>
        </w:r>
        <w:r>
          <w:rPr>
            <w:rStyle w:val="Hipervnculo"/>
            <w:noProof/>
          </w:rPr>
          <w:t>15. Efecto del factor de escala</w:t>
        </w:r>
        <w:r>
          <w:rPr>
            <w:noProof/>
            <w:webHidden/>
          </w:rPr>
          <w:tab/>
        </w:r>
        <w:r>
          <w:rPr>
            <w:noProof/>
            <w:webHidden/>
          </w:rPr>
          <w:fldChar w:fldCharType="begin"/>
        </w:r>
        <w:r>
          <w:rPr>
            <w:noProof/>
            <w:webHidden/>
          </w:rPr>
          <w:instrText xml:space="preserve"> PAGEREF _Toc272706882 \h </w:instrText>
        </w:r>
        <w:r>
          <w:rPr>
            <w:noProof/>
            <w:webHidden/>
          </w:rPr>
        </w:r>
        <w:r>
          <w:rPr>
            <w:noProof/>
            <w:webHidden/>
          </w:rPr>
          <w:fldChar w:fldCharType="separate"/>
        </w:r>
        <w:r>
          <w:rPr>
            <w:noProof/>
            <w:webHidden/>
          </w:rPr>
          <w:t>93</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3" w:history="1">
        <w:r w:rsidRPr="00536B4B">
          <w:rPr>
            <w:rStyle w:val="Hipervnculo"/>
            <w:noProof/>
          </w:rPr>
          <w:t xml:space="preserve">Figura 6.16. Aplicación del factor de escala </w:t>
        </w:r>
        <w:r>
          <w:rPr>
            <w:rStyle w:val="Hipervnculo"/>
            <w:noProof/>
          </w:rPr>
          <w:t>a la visualización con cuboides</w:t>
        </w:r>
        <w:r>
          <w:rPr>
            <w:noProof/>
            <w:webHidden/>
          </w:rPr>
          <w:tab/>
        </w:r>
        <w:r>
          <w:rPr>
            <w:noProof/>
            <w:webHidden/>
          </w:rPr>
          <w:fldChar w:fldCharType="begin"/>
        </w:r>
        <w:r>
          <w:rPr>
            <w:noProof/>
            <w:webHidden/>
          </w:rPr>
          <w:instrText xml:space="preserve"> PAGEREF _Toc272706883 \h </w:instrText>
        </w:r>
        <w:r>
          <w:rPr>
            <w:noProof/>
            <w:webHidden/>
          </w:rPr>
        </w:r>
        <w:r>
          <w:rPr>
            <w:noProof/>
            <w:webHidden/>
          </w:rPr>
          <w:fldChar w:fldCharType="separate"/>
        </w:r>
        <w:r>
          <w:rPr>
            <w:noProof/>
            <w:webHidden/>
          </w:rPr>
          <w:t>94</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4" w:history="1">
        <w:r w:rsidRPr="00536B4B">
          <w:rPr>
            <w:rStyle w:val="Hipervnculo"/>
            <w:noProof/>
          </w:rPr>
          <w:t>Figura 6.17. Crop de planos (recorte de planos)</w:t>
        </w:r>
        <w:r>
          <w:rPr>
            <w:noProof/>
            <w:webHidden/>
          </w:rPr>
          <w:tab/>
        </w:r>
        <w:r>
          <w:rPr>
            <w:noProof/>
            <w:webHidden/>
          </w:rPr>
          <w:fldChar w:fldCharType="begin"/>
        </w:r>
        <w:r>
          <w:rPr>
            <w:noProof/>
            <w:webHidden/>
          </w:rPr>
          <w:instrText xml:space="preserve"> PAGEREF _Toc272706884 \h </w:instrText>
        </w:r>
        <w:r>
          <w:rPr>
            <w:noProof/>
            <w:webHidden/>
          </w:rPr>
        </w:r>
        <w:r>
          <w:rPr>
            <w:noProof/>
            <w:webHidden/>
          </w:rPr>
          <w:fldChar w:fldCharType="separate"/>
        </w:r>
        <w:r>
          <w:rPr>
            <w:noProof/>
            <w:webHidden/>
          </w:rPr>
          <w:t>95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5" w:history="1">
        <w:r w:rsidRPr="00536B4B">
          <w:rPr>
            <w:rStyle w:val="Hipervnculo"/>
            <w:noProof/>
          </w:rPr>
          <w:t>Figura 6.18. Discriminación de glifos (FA &gt; 20)</w:t>
        </w:r>
        <w:r>
          <w:rPr>
            <w:noProof/>
            <w:webHidden/>
          </w:rPr>
          <w:tab/>
        </w:r>
        <w:r>
          <w:rPr>
            <w:noProof/>
            <w:webHidden/>
          </w:rPr>
          <w:fldChar w:fldCharType="begin"/>
        </w:r>
        <w:r>
          <w:rPr>
            <w:noProof/>
            <w:webHidden/>
          </w:rPr>
          <w:instrText xml:space="preserve"> PAGEREF _Toc272706885 \h </w:instrText>
        </w:r>
        <w:r>
          <w:rPr>
            <w:noProof/>
            <w:webHidden/>
          </w:rPr>
        </w:r>
        <w:r>
          <w:rPr>
            <w:noProof/>
            <w:webHidden/>
          </w:rPr>
          <w:fldChar w:fldCharType="separate"/>
        </w:r>
        <w:r>
          <w:rPr>
            <w:noProof/>
            <w:webHidden/>
          </w:rPr>
          <w:t>95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6" w:history="1">
        <w:r w:rsidRPr="00536B4B">
          <w:rPr>
            <w:rStyle w:val="Hipervnculo"/>
            <w:noProof/>
          </w:rPr>
          <w:t>Figura 6.19. Efecto del parámetro gamma</w:t>
        </w:r>
        <w:r>
          <w:rPr>
            <w:noProof/>
            <w:webHidden/>
          </w:rPr>
          <w:tab/>
        </w:r>
        <w:r>
          <w:rPr>
            <w:noProof/>
            <w:webHidden/>
          </w:rPr>
          <w:fldChar w:fldCharType="begin"/>
        </w:r>
        <w:r>
          <w:rPr>
            <w:noProof/>
            <w:webHidden/>
          </w:rPr>
          <w:instrText xml:space="preserve"> PAGEREF _Toc272706886 \h </w:instrText>
        </w:r>
        <w:r>
          <w:rPr>
            <w:noProof/>
            <w:webHidden/>
          </w:rPr>
        </w:r>
        <w:r>
          <w:rPr>
            <w:noProof/>
            <w:webHidden/>
          </w:rPr>
          <w:fldChar w:fldCharType="separate"/>
        </w:r>
        <w:r>
          <w:rPr>
            <w:noProof/>
            <w:webHidden/>
          </w:rPr>
          <w:t>96</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7" w:history="1">
        <w:r w:rsidRPr="00536B4B">
          <w:rPr>
            <w:rStyle w:val="Hipervnculo"/>
            <w:noProof/>
          </w:rPr>
          <w:t>Figura 6.20. Glifos en tractografía</w:t>
        </w:r>
        <w:r>
          <w:rPr>
            <w:noProof/>
            <w:webHidden/>
          </w:rPr>
          <w:tab/>
        </w:r>
        <w:r>
          <w:rPr>
            <w:noProof/>
            <w:webHidden/>
          </w:rPr>
          <w:fldChar w:fldCharType="begin"/>
        </w:r>
        <w:r>
          <w:rPr>
            <w:noProof/>
            <w:webHidden/>
          </w:rPr>
          <w:instrText xml:space="preserve"> PAGEREF _Toc272706887 \h </w:instrText>
        </w:r>
        <w:r>
          <w:rPr>
            <w:noProof/>
            <w:webHidden/>
          </w:rPr>
        </w:r>
        <w:r>
          <w:rPr>
            <w:noProof/>
            <w:webHidden/>
          </w:rPr>
          <w:fldChar w:fldCharType="separate"/>
        </w:r>
        <w:r>
          <w:rPr>
            <w:noProof/>
            <w:webHidden/>
          </w:rPr>
          <w:t>97</w:t>
        </w:r>
        <w:r>
          <w:rPr>
            <w:noProof/>
            <w:webHidden/>
          </w:rPr>
          <w:fldChar w:fldCharType="end"/>
        </w:r>
      </w:hyperlink>
    </w:p>
    <w:p w:rsidR="004617F4" w:rsidRDefault="004617F4">
      <w:pPr>
        <w:pStyle w:val="Tabladeilustraciones"/>
        <w:tabs>
          <w:tab w:val="right" w:leader="underscore" w:pos="7927"/>
        </w:tabs>
        <w:rPr>
          <w:rStyle w:val="Hipervnculo"/>
          <w:noProof/>
        </w:rPr>
      </w:pPr>
    </w:p>
    <w:p w:rsidR="004617F4" w:rsidRDefault="004617F4" w:rsidP="004617F4">
      <w:pPr>
        <w:pStyle w:val="Tabladeilustraciones"/>
        <w:tabs>
          <w:tab w:val="right" w:leader="underscore" w:pos="7927"/>
        </w:tabs>
        <w:ind w:left="0"/>
        <w:rPr>
          <w:rStyle w:val="Hipervnculo"/>
          <w:noProof/>
        </w:rPr>
      </w:pPr>
      <w:r w:rsidRPr="00676D17">
        <w:rPr>
          <w:i w:val="0"/>
          <w:iCs w:val="0"/>
        </w:rPr>
        <w:t xml:space="preserve">Capítulo </w:t>
      </w:r>
      <w:r>
        <w:rPr>
          <w:i w:val="0"/>
          <w:iCs w:val="0"/>
        </w:rPr>
        <w:t>7</w:t>
      </w:r>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8" w:history="1">
        <w:r w:rsidRPr="00536B4B">
          <w:rPr>
            <w:rStyle w:val="Hipervnculo"/>
            <w:noProof/>
          </w:rPr>
          <w:t>Figura 7.1. Aspecto de la interfaz para tensor de esfuerzo</w:t>
        </w:r>
        <w:r>
          <w:rPr>
            <w:noProof/>
            <w:webHidden/>
          </w:rPr>
          <w:tab/>
        </w:r>
        <w:r>
          <w:rPr>
            <w:noProof/>
            <w:webHidden/>
          </w:rPr>
          <w:fldChar w:fldCharType="begin"/>
        </w:r>
        <w:r>
          <w:rPr>
            <w:noProof/>
            <w:webHidden/>
          </w:rPr>
          <w:instrText xml:space="preserve"> PAGEREF _Toc272706888 \h </w:instrText>
        </w:r>
        <w:r>
          <w:rPr>
            <w:noProof/>
            <w:webHidden/>
          </w:rPr>
        </w:r>
        <w:r>
          <w:rPr>
            <w:noProof/>
            <w:webHidden/>
          </w:rPr>
          <w:fldChar w:fldCharType="separate"/>
        </w:r>
        <w:r>
          <w:rPr>
            <w:noProof/>
            <w:webHidden/>
          </w:rPr>
          <w:t>111</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89" w:history="1">
        <w:r w:rsidRPr="00536B4B">
          <w:rPr>
            <w:rStyle w:val="Hipervnculo"/>
            <w:noProof/>
          </w:rPr>
          <w:t>Figura 7.2. Imágenes obtenidas, instantes 0 a 7</w:t>
        </w:r>
        <w:r>
          <w:rPr>
            <w:noProof/>
            <w:webHidden/>
          </w:rPr>
          <w:tab/>
        </w:r>
        <w:r>
          <w:rPr>
            <w:noProof/>
            <w:webHidden/>
          </w:rPr>
          <w:fldChar w:fldCharType="begin"/>
        </w:r>
        <w:r>
          <w:rPr>
            <w:noProof/>
            <w:webHidden/>
          </w:rPr>
          <w:instrText xml:space="preserve"> PAGEREF _Toc272706889 \h </w:instrText>
        </w:r>
        <w:r>
          <w:rPr>
            <w:noProof/>
            <w:webHidden/>
          </w:rPr>
        </w:r>
        <w:r>
          <w:rPr>
            <w:noProof/>
            <w:webHidden/>
          </w:rPr>
          <w:fldChar w:fldCharType="separate"/>
        </w:r>
        <w:r>
          <w:rPr>
            <w:noProof/>
            <w:webHidden/>
          </w:rPr>
          <w:t>114</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90" w:history="1">
        <w:r w:rsidRPr="00536B4B">
          <w:rPr>
            <w:rStyle w:val="Hipervnculo"/>
            <w:noProof/>
          </w:rPr>
          <w:t>Figura 7.3. Imágenes obtenidas, instantes 8 a 15</w:t>
        </w:r>
        <w:r>
          <w:rPr>
            <w:noProof/>
            <w:webHidden/>
          </w:rPr>
          <w:tab/>
        </w:r>
        <w:r>
          <w:rPr>
            <w:noProof/>
            <w:webHidden/>
          </w:rPr>
          <w:fldChar w:fldCharType="begin"/>
        </w:r>
        <w:r>
          <w:rPr>
            <w:noProof/>
            <w:webHidden/>
          </w:rPr>
          <w:instrText xml:space="preserve"> PAGEREF _Toc272706890 \h </w:instrText>
        </w:r>
        <w:r>
          <w:rPr>
            <w:noProof/>
            <w:webHidden/>
          </w:rPr>
        </w:r>
        <w:r>
          <w:rPr>
            <w:noProof/>
            <w:webHidden/>
          </w:rPr>
          <w:fldChar w:fldCharType="separate"/>
        </w:r>
        <w:r>
          <w:rPr>
            <w:noProof/>
            <w:webHidden/>
          </w:rPr>
          <w:t>115</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91" w:history="1">
        <w:r w:rsidRPr="00536B4B">
          <w:rPr>
            <w:rStyle w:val="Hipervnculo"/>
            <w:noProof/>
          </w:rPr>
          <w:t>Figura 7.4. Vista ampliada de un corte de tensor de esfuerzo</w:t>
        </w:r>
        <w:r>
          <w:rPr>
            <w:noProof/>
            <w:webHidden/>
          </w:rPr>
          <w:tab/>
        </w:r>
        <w:r>
          <w:rPr>
            <w:noProof/>
            <w:webHidden/>
          </w:rPr>
          <w:fldChar w:fldCharType="begin"/>
        </w:r>
        <w:r>
          <w:rPr>
            <w:noProof/>
            <w:webHidden/>
          </w:rPr>
          <w:instrText xml:space="preserve"> PAGEREF _Toc272706891 \h </w:instrText>
        </w:r>
        <w:r>
          <w:rPr>
            <w:noProof/>
            <w:webHidden/>
          </w:rPr>
        </w:r>
        <w:r>
          <w:rPr>
            <w:noProof/>
            <w:webHidden/>
          </w:rPr>
          <w:fldChar w:fldCharType="separate"/>
        </w:r>
        <w:r>
          <w:rPr>
            <w:noProof/>
            <w:webHidden/>
          </w:rPr>
          <w:t>116</w:t>
        </w:r>
        <w:r>
          <w:rPr>
            <w:noProof/>
            <w:webHidden/>
          </w:rPr>
          <w:fldChar w:fldCharType="end"/>
        </w:r>
      </w:hyperlink>
    </w:p>
    <w:p w:rsidR="004617F4" w:rsidRDefault="004617F4">
      <w:pPr>
        <w:pStyle w:val="Tabladeilustraciones"/>
        <w:tabs>
          <w:tab w:val="right" w:leader="underscore" w:pos="7927"/>
        </w:tabs>
        <w:rPr>
          <w:rFonts w:eastAsiaTheme="minorEastAsia" w:cstheme="minorBidi"/>
          <w:i w:val="0"/>
          <w:iCs w:val="0"/>
          <w:noProof/>
          <w:sz w:val="22"/>
          <w:szCs w:val="22"/>
          <w:lang w:eastAsia="es-ES"/>
        </w:rPr>
      </w:pPr>
      <w:hyperlink w:anchor="_Toc272706892" w:history="1">
        <w:r w:rsidRPr="00536B4B">
          <w:rPr>
            <w:rStyle w:val="Hipervnculo"/>
            <w:noProof/>
          </w:rPr>
          <w:t>Figura 7.5. Imágenes con distintas resoluciones de glifos</w:t>
        </w:r>
        <w:r>
          <w:rPr>
            <w:noProof/>
            <w:webHidden/>
          </w:rPr>
          <w:tab/>
        </w:r>
        <w:r>
          <w:rPr>
            <w:noProof/>
            <w:webHidden/>
          </w:rPr>
          <w:fldChar w:fldCharType="begin"/>
        </w:r>
        <w:r>
          <w:rPr>
            <w:noProof/>
            <w:webHidden/>
          </w:rPr>
          <w:instrText xml:space="preserve"> PAGEREF _Toc272706892 \h </w:instrText>
        </w:r>
        <w:r>
          <w:rPr>
            <w:noProof/>
            <w:webHidden/>
          </w:rPr>
        </w:r>
        <w:r>
          <w:rPr>
            <w:noProof/>
            <w:webHidden/>
          </w:rPr>
          <w:fldChar w:fldCharType="separate"/>
        </w:r>
        <w:r>
          <w:rPr>
            <w:noProof/>
            <w:webHidden/>
          </w:rPr>
          <w:t>116</w:t>
        </w:r>
        <w:r>
          <w:rPr>
            <w:noProof/>
            <w:webHidden/>
          </w:rPr>
          <w:fldChar w:fldCharType="end"/>
        </w:r>
      </w:hyperlink>
    </w:p>
    <w:p w:rsidR="003F51CC" w:rsidRDefault="00B342F2" w:rsidP="003F51CC">
      <w:pPr>
        <w:pStyle w:val="Tabladeilustraciones"/>
        <w:tabs>
          <w:tab w:val="right" w:leader="dot" w:pos="7927"/>
        </w:tabs>
        <w:rPr>
          <w:i w:val="0"/>
          <w:iCs w:val="0"/>
        </w:rPr>
        <w:sectPr w:rsidR="003F51CC" w:rsidSect="003F5AE0">
          <w:headerReference w:type="default" r:id="rId16"/>
          <w:type w:val="oddPage"/>
          <w:pgSz w:w="11906" w:h="16838" w:code="9"/>
          <w:pgMar w:top="2041" w:right="1701" w:bottom="1418" w:left="2268" w:header="709" w:footer="709" w:gutter="0"/>
          <w:pgNumType w:fmt="lowerRoman"/>
          <w:cols w:space="708"/>
          <w:docGrid w:linePitch="360"/>
        </w:sectPr>
      </w:pPr>
      <w:r>
        <w:rPr>
          <w:i w:val="0"/>
          <w:iCs w:val="0"/>
        </w:rPr>
        <w:fldChar w:fldCharType="end"/>
      </w:r>
    </w:p>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Pr="00ED6EFE" w:rsidRDefault="008960F8" w:rsidP="008960F8">
      <w:pPr>
        <w:pStyle w:val="Ttulo1"/>
      </w:pPr>
      <w:r>
        <w:rPr>
          <w:lang w:eastAsia="es-ES"/>
        </w:rPr>
        <w:br/>
      </w:r>
      <w:r>
        <w:rPr>
          <w:lang w:eastAsia="es-ES"/>
        </w:rPr>
        <w:br/>
      </w:r>
      <w:bookmarkStart w:id="2" w:name="_Toc272706753"/>
      <w:r>
        <w:t>Introducción</w:t>
      </w:r>
      <w:bookmarkEnd w:id="2"/>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Pr="00ED5130" w:rsidRDefault="008960F8" w:rsidP="008960F8">
      <w:pPr>
        <w:ind w:left="1701" w:firstLine="0"/>
        <w:rPr>
          <w:i/>
          <w:sz w:val="32"/>
          <w:szCs w:val="32"/>
          <w:lang w:eastAsia="es-ES"/>
        </w:rPr>
      </w:pPr>
      <w:r w:rsidRPr="008960F8">
        <w:rPr>
          <w:i/>
          <w:sz w:val="32"/>
          <w:szCs w:val="32"/>
          <w:lang w:eastAsia="es-ES"/>
        </w:rPr>
        <w:t>Este capítulo contiene una introducción al proyecto. Se explica el trasfondo y la motivación del mismo, los objetivos que persigue, las fases de desarrollo y la estructura de este documento.</w:t>
      </w:r>
    </w:p>
    <w:p w:rsidR="008960F8" w:rsidRDefault="008960F8" w:rsidP="00863A1D">
      <w:pPr>
        <w:rPr>
          <w:rFonts w:cstheme="minorHAnsi"/>
          <w:i/>
          <w:iCs/>
          <w:sz w:val="20"/>
          <w:szCs w:val="20"/>
        </w:rPr>
        <w:sectPr w:rsidR="008960F8" w:rsidSect="003F5AE0">
          <w:headerReference w:type="default" r:id="rId17"/>
          <w:type w:val="oddPage"/>
          <w:pgSz w:w="11906" w:h="16838" w:code="9"/>
          <w:pgMar w:top="2041" w:right="1701" w:bottom="1418" w:left="2268" w:header="709" w:footer="709" w:gutter="0"/>
          <w:pgNumType w:start="1"/>
          <w:cols w:space="708"/>
          <w:docGrid w:linePitch="360"/>
        </w:sectPr>
      </w:pPr>
    </w:p>
    <w:p w:rsidR="008960F8" w:rsidRPr="008960F8" w:rsidRDefault="008960F8" w:rsidP="008960F8">
      <w:pPr>
        <w:pStyle w:val="Ttulo2"/>
      </w:pPr>
      <w:bookmarkStart w:id="3" w:name="_Toc272706754"/>
      <w:r w:rsidRPr="008960F8">
        <w:lastRenderedPageBreak/>
        <w:t>Motivación</w:t>
      </w:r>
      <w:bookmarkEnd w:id="3"/>
    </w:p>
    <w:p w:rsidR="008960F8" w:rsidRPr="008960F8" w:rsidRDefault="008960F8" w:rsidP="008960F8"/>
    <w:p w:rsidR="008960F8" w:rsidRPr="008960F8" w:rsidRDefault="008960F8" w:rsidP="008960F8">
      <w:r w:rsidRPr="008960F8">
        <w:t xml:space="preserve">El campo de la imagen médica ha adquirido una gran importancia en los últimos años. Este conjunto de técnicas proporciona información sobre el interior del cuerpo humano que resulta vital en el diagnóstico, análisis y seguimiento de enfermedades. El avance de la tecnología y el desarrollo de los ordenadores la han convertido en un elemento fundamental de la medicina actual, pese a estar en pleno crecimiento. Una de las áreas en desarrollo es la de la imagen tensorial, que ofrece información que no puede obtenerse con otras modalidades y que puede resultar muy relevante en la práctica clínica. </w:t>
      </w:r>
    </w:p>
    <w:p w:rsidR="008960F8" w:rsidRPr="008960F8" w:rsidRDefault="008960F8" w:rsidP="008960F8"/>
    <w:p w:rsidR="008960F8" w:rsidRPr="008960F8" w:rsidRDefault="008960F8" w:rsidP="008960F8">
      <w:r w:rsidRPr="008960F8">
        <w:t>Una técnica para la obtención de imágenes tensoriales es la resonancia magnética por tensor de difusión, DT-MRI</w:t>
      </w:r>
      <w:r w:rsidR="00D45C5A">
        <w:t xml:space="preserve"> </w:t>
      </w:r>
      <w:r w:rsidR="00B342F2">
        <w:fldChar w:fldCharType="begin"/>
      </w:r>
      <w:r w:rsidR="00D45C5A">
        <w:instrText xml:space="preserve"> REF _Ref268020398 \n \h </w:instrText>
      </w:r>
      <w:r w:rsidR="00B342F2">
        <w:fldChar w:fldCharType="separate"/>
      </w:r>
      <w:r w:rsidR="004617F4">
        <w:t>[1]</w:t>
      </w:r>
      <w:r w:rsidR="00B342F2">
        <w:fldChar w:fldCharType="end"/>
      </w:r>
      <w:r w:rsidRPr="008960F8">
        <w:t xml:space="preserve">. Esta técnica se basa en el fenómeno de la difusión, el movimiento de la materia debida a movimientos moleculares aleatorios. Esta técnica permite estudiar la difusividad de las moléculas de agua en los tejidos, en particular en la sustancia blanca cerebral. De este modo se puede determinar la estructura interna de la misma. Esta es una ventaja importante respecto de otras técnicas de resonancia magnética, que perciben la sustancia blanca como una masa homogénea. </w:t>
      </w:r>
    </w:p>
    <w:p w:rsidR="008960F8" w:rsidRPr="008960F8" w:rsidRDefault="008960F8" w:rsidP="008960F8"/>
    <w:p w:rsidR="008960F8" w:rsidRPr="008960F8" w:rsidRDefault="008960F8" w:rsidP="008960F8">
      <w:r w:rsidRPr="008960F8">
        <w:t>DT-MRI permite por primera vez la exploración no invasiva de la anatomía estructural del cerebro in vivo, y su aplicación clínica incluye el estudio de enfermedades como esclerosis múltiple</w:t>
      </w:r>
      <w:r w:rsidR="00F9676A">
        <w:t xml:space="preserve"> </w:t>
      </w:r>
      <w:r w:rsidR="00B342F2">
        <w:fldChar w:fldCharType="begin"/>
      </w:r>
      <w:r w:rsidR="00F9676A">
        <w:instrText xml:space="preserve"> REF _Ref267767726 \n \h </w:instrText>
      </w:r>
      <w:r w:rsidR="00B342F2">
        <w:fldChar w:fldCharType="separate"/>
      </w:r>
      <w:r w:rsidR="004617F4">
        <w:t>[11]</w:t>
      </w:r>
      <w:r w:rsidR="00B342F2">
        <w:fldChar w:fldCharType="end"/>
      </w:r>
      <w:r w:rsidR="00B342F2">
        <w:fldChar w:fldCharType="begin"/>
      </w:r>
      <w:r w:rsidR="00F9676A">
        <w:instrText xml:space="preserve"> REF _Ref267767728 \n \h </w:instrText>
      </w:r>
      <w:r w:rsidR="00B342F2">
        <w:fldChar w:fldCharType="separate"/>
      </w:r>
      <w:r w:rsidR="004617F4">
        <w:t>[12]</w:t>
      </w:r>
      <w:r w:rsidR="00B342F2">
        <w:fldChar w:fldCharType="end"/>
      </w:r>
      <w:r w:rsidRPr="008960F8">
        <w:t>, leucoaraiosis, isquemia cerebral, esquizofrenia</w:t>
      </w:r>
      <w:r w:rsidR="00D45C5A">
        <w:t xml:space="preserve"> </w:t>
      </w:r>
      <w:r w:rsidR="00B342F2">
        <w:fldChar w:fldCharType="begin"/>
      </w:r>
      <w:r w:rsidR="00D45C5A">
        <w:instrText xml:space="preserve"> REF _Ref267767743 \n \h </w:instrText>
      </w:r>
      <w:r w:rsidR="00B342F2">
        <w:fldChar w:fldCharType="separate"/>
      </w:r>
      <w:r w:rsidR="004617F4">
        <w:t>[13]</w:t>
      </w:r>
      <w:r w:rsidR="00B342F2">
        <w:fldChar w:fldCharType="end"/>
      </w:r>
      <w:r w:rsidRPr="008960F8">
        <w:t xml:space="preserve"> y epilepsia, y resulta útil en neurooncología y neurocirugía guiada por imagen</w:t>
      </w:r>
      <w:r w:rsidR="00F9676A">
        <w:t xml:space="preserve"> </w:t>
      </w:r>
      <w:r w:rsidR="00B342F2">
        <w:fldChar w:fldCharType="begin"/>
      </w:r>
      <w:r w:rsidR="00F9676A">
        <w:instrText xml:space="preserve"> REF _Ref267767738 \n \h </w:instrText>
      </w:r>
      <w:r w:rsidR="00B342F2">
        <w:fldChar w:fldCharType="separate"/>
      </w:r>
      <w:r w:rsidR="004617F4">
        <w:t>[14]</w:t>
      </w:r>
      <w:r w:rsidR="00B342F2">
        <w:fldChar w:fldCharType="end"/>
      </w:r>
      <w:r w:rsidRPr="008960F8">
        <w:t>.</w:t>
      </w:r>
    </w:p>
    <w:p w:rsidR="008960F8" w:rsidRPr="008960F8" w:rsidRDefault="008960F8" w:rsidP="008960F8"/>
    <w:p w:rsidR="008960F8" w:rsidRPr="008960F8" w:rsidRDefault="008960F8" w:rsidP="008960F8">
      <w:r w:rsidRPr="008960F8">
        <w:t>La leucoaraiosis, por ejemplo, es un término que hace referencia a los cambios en la difusión en la sustancia blanca, que pueden aparecer en la isquemia crónica y la enfermedad de Alzheimer, entre otros. En la esclerosis múltiple se produce una desmielinización de las fibras que altera las características de la difusión en la sustancia blanca. DT-MRI permite detectar estas y otras alteraciones.</w:t>
      </w:r>
    </w:p>
    <w:p w:rsidR="008960F8" w:rsidRPr="008960F8" w:rsidRDefault="008960F8" w:rsidP="008960F8"/>
    <w:p w:rsidR="008960F8" w:rsidRPr="008960F8" w:rsidRDefault="008960F8" w:rsidP="008960F8">
      <w:r w:rsidRPr="008960F8">
        <w:t>Por otro lado, la adquisición de imágenes tensoriales tiene una relevancia cada vez mayor también en otras áreas, como la cardiología. El estudio de las propiedades mecánicas del corazón proporciona un importante parámetro en diagnóstico y seguimiento de los pacientes, y es posible gracias a la modalidad de imagen por tensor de esfuerzo</w:t>
      </w:r>
      <w:r w:rsidR="00F9676A">
        <w:t xml:space="preserve"> </w:t>
      </w:r>
      <w:r w:rsidR="00B342F2">
        <w:fldChar w:fldCharType="begin"/>
      </w:r>
      <w:r w:rsidR="00F9676A">
        <w:instrText xml:space="preserve"> REF _Ref268021181 \n \h </w:instrText>
      </w:r>
      <w:r w:rsidR="00B342F2">
        <w:fldChar w:fldCharType="separate"/>
      </w:r>
      <w:r w:rsidR="004617F4">
        <w:t>[30]</w:t>
      </w:r>
      <w:r w:rsidR="00B342F2">
        <w:fldChar w:fldCharType="end"/>
      </w:r>
      <w:r w:rsidRPr="008960F8">
        <w:t>. En particular, la adquisición de secuencias temporales del corazón a lo largo del ciclo cardiaco permite realizar un seguimiento de la contracción de las paredes del endocardio a través de técnicas de procesado de imagen</w:t>
      </w:r>
      <w:r w:rsidR="00F9676A">
        <w:t xml:space="preserve"> </w:t>
      </w:r>
      <w:r w:rsidR="00B342F2">
        <w:fldChar w:fldCharType="begin"/>
      </w:r>
      <w:r w:rsidR="00F9676A">
        <w:instrText xml:space="preserve"> REF _Ref268021221 \n \h </w:instrText>
      </w:r>
      <w:r w:rsidR="00B342F2">
        <w:fldChar w:fldCharType="separate"/>
      </w:r>
      <w:r w:rsidR="004617F4">
        <w:t>[22]</w:t>
      </w:r>
      <w:r w:rsidR="00B342F2">
        <w:fldChar w:fldCharType="end"/>
      </w:r>
      <w:r w:rsidRPr="008960F8">
        <w:t xml:space="preserve">. </w:t>
      </w:r>
    </w:p>
    <w:p w:rsidR="008960F8" w:rsidRPr="008960F8" w:rsidRDefault="008960F8" w:rsidP="008960F8"/>
    <w:p w:rsidR="008960F8" w:rsidRPr="008960F8" w:rsidRDefault="008960F8" w:rsidP="008960F8">
      <w:r w:rsidRPr="008960F8">
        <w:t xml:space="preserve">Algunas de las técnicas empleadas son MRI (imagen por resonancia magnética), MRI con etiquetado o MRI por contraste de fase. La resonancia </w:t>
      </w:r>
      <w:r w:rsidRPr="008960F8">
        <w:lastRenderedPageBreak/>
        <w:t>magnética ofrece una gran libertad en la posición y orientación de las imágenes, y las técnicas específicas permiten seguir el movimiento de los tejidos o dar datos cuantitativos del movimiento.</w:t>
      </w:r>
      <w:r w:rsidR="003B4915">
        <w:t xml:space="preserve"> La adquisición y el procesado de estas imágenes tienen una importancia creciente dado su poder diagnóstico a través de medidas derivadas del tensor de esfuerzo </w:t>
      </w:r>
      <w:r w:rsidR="00B342F2">
        <w:fldChar w:fldCharType="begin"/>
      </w:r>
      <w:r w:rsidR="003B4915">
        <w:instrText xml:space="preserve"> REF _Ref268023758 \n \h </w:instrText>
      </w:r>
      <w:r w:rsidR="00B342F2">
        <w:fldChar w:fldCharType="separate"/>
      </w:r>
      <w:r w:rsidR="004617F4">
        <w:t>[28]</w:t>
      </w:r>
      <w:r w:rsidR="00B342F2">
        <w:fldChar w:fldCharType="end"/>
      </w:r>
      <w:r w:rsidR="00B342F2">
        <w:fldChar w:fldCharType="begin"/>
      </w:r>
      <w:r w:rsidR="00BE4E8C">
        <w:instrText xml:space="preserve"> REF _Ref267767802 \n \h </w:instrText>
      </w:r>
      <w:r w:rsidR="00B342F2">
        <w:fldChar w:fldCharType="separate"/>
      </w:r>
      <w:r w:rsidR="004617F4">
        <w:t>[29]</w:t>
      </w:r>
      <w:r w:rsidR="00B342F2">
        <w:fldChar w:fldCharType="end"/>
      </w:r>
      <w:r w:rsidR="00B342F2">
        <w:fldChar w:fldCharType="begin"/>
      </w:r>
      <w:r w:rsidR="00BE4E8C">
        <w:instrText xml:space="preserve"> REF _Ref268021181 \n \h </w:instrText>
      </w:r>
      <w:r w:rsidR="00B342F2">
        <w:fldChar w:fldCharType="separate"/>
      </w:r>
      <w:r w:rsidR="004617F4">
        <w:t>[30]</w:t>
      </w:r>
      <w:r w:rsidR="00B342F2">
        <w:fldChar w:fldCharType="end"/>
      </w:r>
      <w:r w:rsidR="00BE4E8C">
        <w:t>.</w:t>
      </w:r>
    </w:p>
    <w:p w:rsidR="008960F8" w:rsidRPr="008960F8" w:rsidRDefault="008960F8" w:rsidP="008960F8"/>
    <w:p w:rsidR="008960F8" w:rsidRPr="008960F8" w:rsidRDefault="008960F8" w:rsidP="008960F8">
      <w:r w:rsidRPr="008960F8">
        <w:t>Además, la posibilidad de representar el campo tensorial sobre la imagen cardiaca capacita al profesional para realizar un mejor diagnóstico y seguimiento de los pacientes. Sin embargo, la información tensorial a representar es compleja, y no hay acuerdo sobre la mejor forma de representación de campos tensoriales, por lo que supone un campo de investigación activo en estos momentos</w:t>
      </w:r>
      <w:r w:rsidR="005B7EC1">
        <w:t xml:space="preserve"> </w:t>
      </w:r>
      <w:r w:rsidR="00B342F2">
        <w:fldChar w:fldCharType="begin"/>
      </w:r>
      <w:r w:rsidR="005B7EC1">
        <w:instrText xml:space="preserve"> REF _Ref268021181 \n \h </w:instrText>
      </w:r>
      <w:r w:rsidR="00B342F2">
        <w:fldChar w:fldCharType="separate"/>
      </w:r>
      <w:r w:rsidR="004617F4">
        <w:t>[30]</w:t>
      </w:r>
      <w:r w:rsidR="00B342F2">
        <w:fldChar w:fldCharType="end"/>
      </w:r>
      <w:r w:rsidR="00B342F2">
        <w:fldChar w:fldCharType="begin"/>
      </w:r>
      <w:r w:rsidR="005B7EC1">
        <w:instrText xml:space="preserve"> REF _Ref268023921 \n \h </w:instrText>
      </w:r>
      <w:r w:rsidR="00B342F2">
        <w:fldChar w:fldCharType="separate"/>
      </w:r>
      <w:r w:rsidR="004617F4">
        <w:t>[32]</w:t>
      </w:r>
      <w:r w:rsidR="00B342F2">
        <w:fldChar w:fldCharType="end"/>
      </w:r>
      <w:r w:rsidRPr="008960F8">
        <w:t>.</w:t>
      </w:r>
    </w:p>
    <w:p w:rsidR="008960F8" w:rsidRPr="008960F8" w:rsidRDefault="008960F8" w:rsidP="008960F8"/>
    <w:p w:rsidR="008960F8" w:rsidRPr="008960F8" w:rsidRDefault="008960F8" w:rsidP="008960F8">
      <w:r w:rsidRPr="008960F8">
        <w:t>Entre las aplicaciones clínicas de esta técnica aparecen enfermedades cardiacas isquémicas como el infarto de miocardio, enfermedades de las válvulas cardiacas como la estenosis, cardiomiopatías como la cardiomiopatía hipertrófica o el estudio de la función diastólica del corazón. Cada una de estas enfermedades se caracteriza por una cierta alteración en el movimiento cardiaco, que puede ser detectada con las técnicas de imagen por tensor de esfuerzo.</w:t>
      </w:r>
    </w:p>
    <w:p w:rsidR="008960F8" w:rsidRPr="008960F8" w:rsidRDefault="008960F8" w:rsidP="008960F8"/>
    <w:p w:rsidR="008960F8" w:rsidRPr="008960F8" w:rsidRDefault="008960F8" w:rsidP="008960F8">
      <w:r w:rsidRPr="008960F8">
        <w:t>Otra interesante aplicación del tensor de esfuerzo aparece en aplicaciones de elastografía. La elastografía consiste en la medición de las propiedades mecánicas de un tejido. En el caso del cáncer de próstata y de mama se ha demostrado que los tejidos cambian sus propiedades elásticas. Estos cambios pueden ser medidos por medio de señales de ultrasonido. La forma estándar de visualizar las propiedades elásticas es a través del esfuerzo axial</w:t>
      </w:r>
      <w:r w:rsidR="005B7EC1">
        <w:t xml:space="preserve"> </w:t>
      </w:r>
      <w:r w:rsidR="00B342F2">
        <w:fldChar w:fldCharType="begin"/>
      </w:r>
      <w:r w:rsidR="00944971">
        <w:instrText xml:space="preserve"> REF _Ref267767833 \n \h </w:instrText>
      </w:r>
      <w:r w:rsidR="00B342F2">
        <w:fldChar w:fldCharType="separate"/>
      </w:r>
      <w:r w:rsidR="004617F4">
        <w:t>[33]</w:t>
      </w:r>
      <w:r w:rsidR="00B342F2">
        <w:fldChar w:fldCharType="end"/>
      </w:r>
      <w:r w:rsidR="00B342F2">
        <w:fldChar w:fldCharType="begin"/>
      </w:r>
      <w:r w:rsidR="00944971">
        <w:instrText xml:space="preserve"> REF _Ref267767834 \n \h </w:instrText>
      </w:r>
      <w:r w:rsidR="00B342F2">
        <w:fldChar w:fldCharType="separate"/>
      </w:r>
      <w:r w:rsidR="004617F4">
        <w:t>[34]</w:t>
      </w:r>
      <w:r w:rsidR="00B342F2">
        <w:fldChar w:fldCharType="end"/>
      </w:r>
      <w:r w:rsidRPr="008960F8">
        <w:t>. No obstante la visualización del campo tensorial puede facilitar enormemente el análisis visual del profesional en análisis elastográficos.</w:t>
      </w:r>
    </w:p>
    <w:p w:rsidR="008960F8" w:rsidRPr="008960F8" w:rsidRDefault="008960F8" w:rsidP="008960F8"/>
    <w:p w:rsidR="008960F8" w:rsidRPr="008960F8" w:rsidRDefault="008960F8" w:rsidP="008960F8">
      <w:r w:rsidRPr="008960F8">
        <w:t xml:space="preserve">La complejidad de las imágenes tensoriales hace que sean necesarias aplicaciones informáticas para su procesado y visualización. Existen actualmente una variedad de estas herramientas, algunas de ellas aún en desarrollo. Una de ellas es </w:t>
      </w:r>
      <w:r w:rsidR="00702C9C">
        <w:t>3D Slicer</w:t>
      </w:r>
      <w:r w:rsidR="00D67E56">
        <w:t xml:space="preserve"> </w:t>
      </w:r>
      <w:r w:rsidR="00B342F2">
        <w:fldChar w:fldCharType="begin"/>
      </w:r>
      <w:r w:rsidR="00D67E56">
        <w:instrText xml:space="preserve"> REF _Ref268024140 \n \h </w:instrText>
      </w:r>
      <w:r w:rsidR="00B342F2">
        <w:fldChar w:fldCharType="separate"/>
      </w:r>
      <w:r w:rsidR="004617F4">
        <w:t>[53]</w:t>
      </w:r>
      <w:r w:rsidR="00B342F2">
        <w:fldChar w:fldCharType="end"/>
      </w:r>
      <w:r w:rsidRPr="008960F8">
        <w:t>, un software de código abierto orientado a la visualización diagnóstica y la cirugía guiada por imagen, y que cuenta con u</w:t>
      </w:r>
      <w:r w:rsidR="00D67E56">
        <w:t>n módulo dedicado a DT-MRI. Otro</w:t>
      </w:r>
      <w:r w:rsidRPr="008960F8">
        <w:t xml:space="preserve"> caso es MedINRIA</w:t>
      </w:r>
      <w:r w:rsidR="00D67E56">
        <w:t xml:space="preserve"> </w:t>
      </w:r>
      <w:r w:rsidR="00B342F2">
        <w:fldChar w:fldCharType="begin"/>
      </w:r>
      <w:r w:rsidR="00D67E56">
        <w:instrText xml:space="preserve"> REF _Ref268024151 \n \h </w:instrText>
      </w:r>
      <w:r w:rsidR="00B342F2">
        <w:fldChar w:fldCharType="separate"/>
      </w:r>
      <w:r w:rsidR="004617F4">
        <w:t>[55]</w:t>
      </w:r>
      <w:r w:rsidR="00B342F2">
        <w:fldChar w:fldCharType="end"/>
      </w:r>
      <w:r w:rsidRPr="008960F8">
        <w:t xml:space="preserve">, una herramienta gratuita (aunque no abierta) que incluye dos módulos específicos para DT-MRI, </w:t>
      </w:r>
      <w:r w:rsidRPr="00D60514">
        <w:rPr>
          <w:i/>
        </w:rPr>
        <w:t>DTI-Track</w:t>
      </w:r>
      <w:r w:rsidRPr="008960F8">
        <w:t xml:space="preserve"> y </w:t>
      </w:r>
      <w:r w:rsidRPr="00D60514">
        <w:rPr>
          <w:i/>
        </w:rPr>
        <w:t>Tensor Viewer</w:t>
      </w:r>
      <w:r w:rsidRPr="008960F8">
        <w:t>. Por el contrario, es complicado encontrar aplicaciones para visualizar imágenes de tensor de esfuerzo cardiaco.</w:t>
      </w:r>
    </w:p>
    <w:p w:rsidR="008960F8" w:rsidRPr="008960F8" w:rsidRDefault="008960F8" w:rsidP="008960F8"/>
    <w:p w:rsidR="008960F8" w:rsidRPr="008960F8" w:rsidRDefault="008960F8" w:rsidP="008960F8">
      <w:r w:rsidRPr="008960F8">
        <w:t>El Laboratorio de Procesado de Imagen (LPI) de la Universidad de Valladolid está desarrollando la herramienta Saturn (también conocida como UsimagTool</w:t>
      </w:r>
      <w:r w:rsidR="00D60514">
        <w:t xml:space="preserve"> y DTI Tool</w:t>
      </w:r>
      <w:r w:rsidRPr="008960F8">
        <w:t>) para el tratamiento de imágenes tensoriales con fines médicos</w:t>
      </w:r>
      <w:r w:rsidR="00D67E56">
        <w:t xml:space="preserve"> </w:t>
      </w:r>
      <w:r w:rsidR="00B342F2">
        <w:fldChar w:fldCharType="begin"/>
      </w:r>
      <w:r w:rsidR="00D67E56">
        <w:instrText xml:space="preserve"> REF _Ref268024187 \n \h </w:instrText>
      </w:r>
      <w:r w:rsidR="00B342F2">
        <w:fldChar w:fldCharType="separate"/>
      </w:r>
      <w:r w:rsidR="004617F4">
        <w:t>[51]</w:t>
      </w:r>
      <w:r w:rsidR="00B342F2">
        <w:fldChar w:fldCharType="end"/>
      </w:r>
      <w:r w:rsidRPr="008960F8">
        <w:t xml:space="preserve">. Esta aplicación es código abierto y cuenta, entre otras cosas, con diversas opciones de procesado de imagen y con la posibilidad de realizar tractografía. </w:t>
      </w:r>
    </w:p>
    <w:p w:rsidR="008960F8" w:rsidRPr="008960F8" w:rsidRDefault="008960F8" w:rsidP="008960F8"/>
    <w:p w:rsidR="008960F8" w:rsidRPr="008960F8" w:rsidRDefault="008960F8" w:rsidP="008960F8">
      <w:r w:rsidRPr="008960F8">
        <w:t xml:space="preserve">Saturn permite visualizar magnitudes escalares extraídas de las imágenes tensoriales DT-MRI, como las medidas de anisotropía o los autovalores. El objetivo de este proyecto es desarrollar una interfaz para la visualización de los tensores de difusión mediante representaciones tridimensionales o glifos, describen visualmente las características de la difusión en cada punto. Asimismo, también se pretende desarrollar una interfaz para visualizar imágenes de tensor de esfuerzo, una posibilidad que en estos momentos no existe en Saturn. </w:t>
      </w:r>
    </w:p>
    <w:p w:rsidR="008960F8" w:rsidRDefault="008960F8" w:rsidP="008960F8"/>
    <w:p w:rsidR="008960F8" w:rsidRPr="008960F8" w:rsidRDefault="008960F8" w:rsidP="008960F8"/>
    <w:p w:rsidR="008960F8" w:rsidRPr="008960F8" w:rsidRDefault="008960F8" w:rsidP="008960F8">
      <w:pPr>
        <w:pStyle w:val="Ttulo2"/>
      </w:pPr>
      <w:bookmarkStart w:id="4" w:name="_Toc272706755"/>
      <w:r w:rsidRPr="008960F8">
        <w:t>Objetivos</w:t>
      </w:r>
      <w:bookmarkEnd w:id="4"/>
    </w:p>
    <w:p w:rsidR="008960F8" w:rsidRPr="008960F8" w:rsidRDefault="008960F8" w:rsidP="008960F8"/>
    <w:p w:rsidR="008960F8" w:rsidRPr="008960F8" w:rsidRDefault="008960F8" w:rsidP="008960F8">
      <w:r w:rsidRPr="008960F8">
        <w:t>En vista de las motivaciones expresadas en el apartado anterior, se establecen para este proyecto los siguientes objetivos:</w:t>
      </w:r>
    </w:p>
    <w:p w:rsidR="008960F8" w:rsidRPr="008960F8" w:rsidRDefault="008960F8" w:rsidP="008960F8"/>
    <w:p w:rsidR="008960F8" w:rsidRDefault="008960F8" w:rsidP="008960F8">
      <w:pPr>
        <w:pStyle w:val="Prrafodelista"/>
        <w:numPr>
          <w:ilvl w:val="0"/>
          <w:numId w:val="21"/>
        </w:numPr>
        <w:ind w:left="851" w:hanging="425"/>
      </w:pPr>
      <w:r w:rsidRPr="008960F8">
        <w:t>Estudio de la estimación de campos tensoriales en diversas técnicas de imagen médica. Resulta de especial interés conocer los procesos de adquisición y estimación tensorial en DT-MRI y tensor de esfuerzo, así como sus fundamentos teóricos.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las librerías ITK, VTK y FLTK. ITK es empleada en Saturn para la representación de la información y el procesado de imágenes. VTK se emplea en visualización, por lo que es fundamental en este proyecto. FLTK y la aplicación FLUID se usan para la creación de interfaces gráficas de usuario.</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 xml:space="preserve">Familiarización con la herramienta Saturn, tanto a nivel de usuario como de desarrollador. </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visualización de campos tensoriales existentes.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Implementación de módulos integrados en Saturn para la visualización de campos tensoriales, tanto en DT-MRI como para tensor de esfuerzo. Estos módulos deben seguir el modelo del resto de la aplicación e integrarse en la interfaz de la misma.</w:t>
      </w:r>
    </w:p>
    <w:p w:rsidR="008960F8" w:rsidRP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5" w:name="_Toc272706756"/>
      <w:r w:rsidRPr="008960F8">
        <w:lastRenderedPageBreak/>
        <w:t>Fases y métodos</w:t>
      </w:r>
      <w:bookmarkEnd w:id="5"/>
    </w:p>
    <w:p w:rsidR="008960F8" w:rsidRPr="008960F8" w:rsidRDefault="008960F8" w:rsidP="008960F8"/>
    <w:p w:rsidR="008960F8" w:rsidRPr="008960F8" w:rsidRDefault="008960F8" w:rsidP="008960F8">
      <w:r w:rsidRPr="008960F8">
        <w:t>Para el adecuado desarrollo del proyecto y la consecución de los objetivos anteriores, se establecen las siguientes fases de trabajo:</w:t>
      </w:r>
    </w:p>
    <w:p w:rsidR="008960F8" w:rsidRPr="008960F8" w:rsidRDefault="008960F8" w:rsidP="008960F8"/>
    <w:p w:rsidR="008960F8" w:rsidRDefault="008960F8" w:rsidP="008960F8">
      <w:pPr>
        <w:pStyle w:val="Prrafodelista"/>
        <w:numPr>
          <w:ilvl w:val="0"/>
          <w:numId w:val="21"/>
        </w:numPr>
        <w:ind w:left="851" w:hanging="425"/>
      </w:pPr>
      <w:r w:rsidRPr="008960F8">
        <w:t xml:space="preserve">Estudio y </w:t>
      </w:r>
      <w:r w:rsidR="00D60514" w:rsidRPr="008960F8">
        <w:t>comprensión</w:t>
      </w:r>
      <w:r w:rsidRPr="008960F8">
        <w:t xml:space="preserve"> de las distintas modalidades médicas de estimación tensorial. Estas serán fundamentales en el desarrollo de métodos de visualización. Se realizará a través de libros y artículos disponibles en el Laboratorio de Procesado de Imagen y a través de la biblioteca virtual de la universidad.</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VTK, ITK y FLTK. Inicialmente con un propósito general, a modo de primer acercamiento, y posteriormente orientado a la visualización de campos tensoriales. Para ello se recurrirá a la literatura disponible, así como al mismo código fuente de las librerías. También se probarán distintos ejemplos prácticos, que afiancen los conocimientos adquiridos.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 herramienta Saturn. En un primer momento desde la perspectiva de usuario, para conocer su interfaz y sus funcionalidades, y posteriormente a nivel de código fuente. Esto último es fundamental, ya que el desarrollo de este proyecto debe integrarse en Saturn a nivel de código y de interfaz.</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las interfaces y modelos de visualización. Esto permitirá estudiar de qué forma se aborda el problema en otros grupos de trabajo. Se trabajará con distintas interfaces de libre distribución que se encuentran disponibles en el laboratorio o a través de Internet.</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Implementación en Saturn de los métodos desarrollados. La integración permitirá aprovechar la interfaz existente de Saturn, y la aplicación de los métodos a casos prácticos.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Pruebas de funcionamiento de los módulos desarrollados, así como de cada una de las funcionalidades que implementa.</w:t>
      </w:r>
    </w:p>
    <w:p w:rsid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6" w:name="_Toc272706757"/>
      <w:r w:rsidRPr="008960F8">
        <w:lastRenderedPageBreak/>
        <w:t>Medios</w:t>
      </w:r>
      <w:bookmarkEnd w:id="6"/>
    </w:p>
    <w:p w:rsidR="008960F8" w:rsidRPr="008960F8" w:rsidRDefault="008960F8" w:rsidP="008960F8"/>
    <w:p w:rsidR="008960F8" w:rsidRPr="008960F8" w:rsidRDefault="008960F8" w:rsidP="008960F8">
      <w:r w:rsidRPr="008960F8">
        <w:t>Para el desarrollo de este proyecto</w:t>
      </w:r>
      <w:r w:rsidR="000653D4">
        <w:t>, se</w:t>
      </w:r>
      <w:r w:rsidRPr="008960F8">
        <w:t xml:space="preserve"> cuenta con los siguientes medios:</w:t>
      </w:r>
    </w:p>
    <w:p w:rsidR="008960F8" w:rsidRPr="008960F8" w:rsidRDefault="008960F8" w:rsidP="008960F8"/>
    <w:p w:rsidR="008960F8" w:rsidRDefault="000653D4" w:rsidP="008960F8">
      <w:pPr>
        <w:pStyle w:val="Prrafodelista"/>
        <w:numPr>
          <w:ilvl w:val="0"/>
          <w:numId w:val="21"/>
        </w:numPr>
        <w:ind w:left="851" w:hanging="425"/>
      </w:pPr>
      <w:r>
        <w:t>Ordenador personal, con procesador Intel de doble núcleo, 1.8 GHz, 2 GB de memoria RAM.</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Literatura y artículos accesibles a través de la biblioteca virtual de la Universidad de Valladolid.</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Librerías software como ITK, VTK y FLTK, todas de código abierto y disponibles en la red.</w:t>
      </w:r>
    </w:p>
    <w:p w:rsidR="008960F8" w:rsidRPr="008960F8" w:rsidRDefault="008960F8" w:rsidP="008960F8"/>
    <w:p w:rsidR="008960F8" w:rsidRPr="008960F8" w:rsidRDefault="008960F8" w:rsidP="008960F8">
      <w:r w:rsidRPr="008960F8">
        <w:t>Además, se cuenta con los medios ofrecidos por el Laboratorio de Procesado de Imagen (LPI):</w:t>
      </w:r>
    </w:p>
    <w:p w:rsidR="008960F8" w:rsidRDefault="008960F8" w:rsidP="008960F8">
      <w:pPr>
        <w:pStyle w:val="Prrafodelista"/>
        <w:numPr>
          <w:ilvl w:val="0"/>
          <w:numId w:val="21"/>
        </w:numPr>
        <w:ind w:left="851" w:hanging="425"/>
      </w:pPr>
      <w:r w:rsidRPr="008960F8">
        <w:t>Ordenadores personales y estaciones de trabajo.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Varios servidores con alta capacidad de cálculo.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Aplicación Saturn: código fuente, documentación y ejecutables.</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Banco de imágenes de DT-MRI.</w:t>
      </w:r>
    </w:p>
    <w:p w:rsidR="008960F8" w:rsidRDefault="008960F8" w:rsidP="008960F8"/>
    <w:p w:rsidR="008960F8" w:rsidRPr="008960F8" w:rsidRDefault="008960F8" w:rsidP="008960F8"/>
    <w:p w:rsidR="008960F8" w:rsidRPr="008960F8" w:rsidRDefault="008960F8" w:rsidP="008960F8">
      <w:pPr>
        <w:pStyle w:val="Ttulo2"/>
      </w:pPr>
      <w:bookmarkStart w:id="7" w:name="_Toc272706758"/>
      <w:r w:rsidRPr="008960F8">
        <w:t>Estructura</w:t>
      </w:r>
      <w:r>
        <w:t xml:space="preserve"> del documento</w:t>
      </w:r>
      <w:bookmarkEnd w:id="7"/>
    </w:p>
    <w:p w:rsidR="008960F8" w:rsidRPr="008960F8" w:rsidRDefault="008960F8" w:rsidP="008960F8"/>
    <w:p w:rsidR="008960F8" w:rsidRPr="008960F8" w:rsidRDefault="008960F8" w:rsidP="008960F8">
      <w:r w:rsidRPr="008960F8">
        <w:t>La estructura de este documento sigue las fases indicadas anteriormente. El capítulo 2 contiene un repaso al estado del arte sobre DT-MRI. En él, se explican los fundamentos teóricos de la difusión, los principios de la técnica y el método de estimación del tensor, así como la metodología habitual para visualizar la imagen.</w:t>
      </w:r>
    </w:p>
    <w:p w:rsidR="008960F8" w:rsidRPr="008960F8" w:rsidRDefault="008960F8" w:rsidP="008960F8"/>
    <w:p w:rsidR="008960F8" w:rsidRPr="008960F8" w:rsidRDefault="008960F8" w:rsidP="008960F8">
      <w:r w:rsidRPr="008960F8">
        <w:t xml:space="preserve">De forma similar, en el capítulo 3 se </w:t>
      </w:r>
      <w:r w:rsidR="000653D4">
        <w:t>expone</w:t>
      </w:r>
      <w:r w:rsidRPr="008960F8">
        <w:t xml:space="preserve"> lo concerniente a la imagen por tensor de esfuerzo. Entre otras cosas, se habla de las diferentes técnicas de adquisición de la imagen, de la estimación del tensor y de los diferentes modos de visualización.</w:t>
      </w:r>
    </w:p>
    <w:p w:rsidR="008960F8" w:rsidRPr="008960F8" w:rsidRDefault="008960F8" w:rsidP="008960F8"/>
    <w:p w:rsidR="008960F8" w:rsidRPr="008960F8" w:rsidRDefault="008960F8" w:rsidP="008960F8">
      <w:r w:rsidRPr="008960F8">
        <w:t xml:space="preserve">En el cuarto capítulo se introducen las librerías empleadas en Saturn, y por extensión utilizadas en este proyecto. ITK es empleada por Saturn para la </w:t>
      </w:r>
      <w:r w:rsidRPr="008960F8">
        <w:lastRenderedPageBreak/>
        <w:t>representación de datos y el procesado de imágenes. VTK es utilizada para visualización, y FLTK para el diseño de interfaces gráficas. Por último, aparece también la herramienta CMake, utilizada por estas librerías y por Saturn para garantizar la compatibilidad con las distintas plataformas.</w:t>
      </w:r>
    </w:p>
    <w:p w:rsidR="008960F8" w:rsidRPr="008960F8" w:rsidRDefault="008960F8" w:rsidP="008960F8"/>
    <w:p w:rsidR="008960F8" w:rsidRPr="008960F8" w:rsidRDefault="008960F8" w:rsidP="008960F8">
      <w:r w:rsidRPr="008960F8">
        <w:t xml:space="preserve">El capítulo 5 explica el origen, funcionalidades y estructura interna de la herramienta Saturn. Este capítulo pretende introducir las características de la aplicación, de las que se va a hacer uso en el desarrollo de los distintos módulos. Asimismo, también se presentan otras interfaces de visualización de imagen médica, como </w:t>
      </w:r>
      <w:r w:rsidR="00702C9C">
        <w:t>3D Slicer</w:t>
      </w:r>
      <w:r w:rsidRPr="008960F8">
        <w:t xml:space="preserve"> y MedINRIA.</w:t>
      </w:r>
    </w:p>
    <w:p w:rsidR="008960F8" w:rsidRPr="008960F8" w:rsidRDefault="008960F8" w:rsidP="008960F8"/>
    <w:p w:rsidR="008960F8" w:rsidRPr="008960F8" w:rsidRDefault="008960F8" w:rsidP="008960F8">
      <w:r w:rsidRPr="008960F8">
        <w:t>El capítulo 6 trata sobre el primero de los módulos desarrollados, correspondiente a DT-MRI. Este módulo permite la visualización del campo tensorial mediante representaciones geométricas o glifos. El capítulo explica las distintas partes que componen el módulo (interfaz gráfica, clases específicas, código adicional). Asimismo, contiene una serie de ejemplos de su uso, un apartado de pruebas de funcionamiento y un manual de usuario.</w:t>
      </w:r>
    </w:p>
    <w:p w:rsidR="008960F8" w:rsidRPr="008960F8" w:rsidRDefault="008960F8" w:rsidP="008960F8"/>
    <w:p w:rsidR="008960F8" w:rsidRPr="008960F8" w:rsidRDefault="008960F8" w:rsidP="008960F8">
      <w:r w:rsidRPr="008960F8">
        <w:t>El capítulo 7 explica el desarrollo de la segunda parte del proyecto, correspondiente a tensor de esfuerzo. Del mismo modo, se explican los elementos que la componen, las nuevas interfaces desarrolladas y las funcionalidades implementadas, así como las pruebas de funcionamiento correspondientes y un manual de uso.</w:t>
      </w:r>
    </w:p>
    <w:p w:rsidR="008960F8" w:rsidRPr="008960F8" w:rsidRDefault="008960F8" w:rsidP="008960F8"/>
    <w:p w:rsidR="008960F8" w:rsidRPr="008960F8" w:rsidRDefault="008960F8" w:rsidP="008960F8">
      <w:r w:rsidRPr="008960F8">
        <w:t>El capítulo 8 contiene las conclusiones del proyecto. Se realiza un repaso global al trabajo realizado, y se concluye con las líneas de trabajo futuras.</w:t>
      </w:r>
    </w:p>
    <w:p w:rsidR="008960F8" w:rsidRPr="008960F8" w:rsidRDefault="008960F8" w:rsidP="008960F8">
      <w:pPr>
        <w:rPr>
          <w:rFonts w:cstheme="minorHAnsi"/>
          <w:i/>
          <w:iCs/>
          <w:sz w:val="20"/>
          <w:szCs w:val="20"/>
        </w:rPr>
      </w:pPr>
    </w:p>
    <w:p w:rsidR="008960F8" w:rsidRDefault="008960F8" w:rsidP="00863A1D">
      <w:pPr>
        <w:rPr>
          <w:rFonts w:cstheme="minorHAnsi"/>
          <w:i/>
          <w:iCs/>
          <w:sz w:val="20"/>
          <w:szCs w:val="20"/>
        </w:rPr>
        <w:sectPr w:rsidR="008960F8" w:rsidSect="003F5AE0">
          <w:headerReference w:type="default" r:id="rId18"/>
          <w:type w:val="oddPage"/>
          <w:pgSz w:w="11906" w:h="16838" w:code="9"/>
          <w:pgMar w:top="2041" w:right="1701" w:bottom="1418" w:left="2268" w:header="709" w:footer="709" w:gutter="0"/>
          <w:cols w:space="708"/>
          <w:docGrid w:linePitch="360"/>
        </w:sectPr>
      </w:pPr>
    </w:p>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8960F8" w:rsidRDefault="008960F8" w:rsidP="00863A1D"/>
    <w:p w:rsidR="002E4BB6" w:rsidRPr="00ED6EFE" w:rsidRDefault="00C6736B" w:rsidP="00C6736B">
      <w:pPr>
        <w:pStyle w:val="Ttulo1"/>
      </w:pPr>
      <w:r>
        <w:rPr>
          <w:lang w:eastAsia="es-ES"/>
        </w:rPr>
        <w:br/>
      </w:r>
      <w:r w:rsidR="0057573B">
        <w:rPr>
          <w:lang w:eastAsia="es-ES"/>
        </w:rPr>
        <w:br/>
      </w:r>
      <w:bookmarkStart w:id="8" w:name="_Toc272706759"/>
      <w:r w:rsidR="00326A22" w:rsidRPr="00ED6EFE">
        <w:t>DT-</w:t>
      </w:r>
      <w:r w:rsidR="00326A22" w:rsidRPr="0057573B">
        <w:t>MRI</w:t>
      </w:r>
      <w:bookmarkEnd w:id="8"/>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3F5AE0">
          <w:headerReference w:type="default" r:id="rId19"/>
          <w:type w:val="oddPage"/>
          <w:pgSz w:w="11906" w:h="16838" w:code="9"/>
          <w:pgMar w:top="2041" w:right="1701" w:bottom="1418" w:left="2268" w:header="709" w:footer="709" w:gutter="0"/>
          <w:cols w:space="708"/>
          <w:docGrid w:linePitch="360"/>
        </w:sectPr>
      </w:pPr>
    </w:p>
    <w:p w:rsidR="00692204" w:rsidRPr="00692204" w:rsidRDefault="00692204" w:rsidP="00A13229">
      <w:pPr>
        <w:pStyle w:val="Ttulo2"/>
      </w:pPr>
      <w:bookmarkStart w:id="9" w:name="_Toc272706760"/>
      <w:r w:rsidRPr="00A13229">
        <w:lastRenderedPageBreak/>
        <w:t>Introducción</w:t>
      </w:r>
      <w:bookmarkEnd w:id="9"/>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w:t>
      </w:r>
      <w:r w:rsidR="00F873E8">
        <w:rPr>
          <w:lang w:eastAsia="es-ES"/>
        </w:rPr>
        <w:t xml:space="preserve"> </w:t>
      </w:r>
      <w:r w:rsidR="00B342F2">
        <w:rPr>
          <w:lang w:eastAsia="es-ES"/>
        </w:rPr>
        <w:fldChar w:fldCharType="begin"/>
      </w:r>
      <w:r w:rsidR="00F873E8">
        <w:rPr>
          <w:lang w:eastAsia="es-ES"/>
        </w:rPr>
        <w:instrText xml:space="preserve"> REF _Ref268025688 \n \h </w:instrText>
      </w:r>
      <w:r w:rsidR="00B342F2">
        <w:rPr>
          <w:lang w:eastAsia="es-ES"/>
        </w:rPr>
      </w:r>
      <w:r w:rsidR="00B342F2">
        <w:rPr>
          <w:lang w:eastAsia="es-ES"/>
        </w:rPr>
        <w:fldChar w:fldCharType="separate"/>
      </w:r>
      <w:r w:rsidR="004617F4">
        <w:rPr>
          <w:lang w:eastAsia="es-ES"/>
        </w:rPr>
        <w:t>[1]</w:t>
      </w:r>
      <w:r w:rsidR="00B342F2">
        <w:rPr>
          <w:lang w:eastAsia="es-ES"/>
        </w:rPr>
        <w:fldChar w:fldCharType="end"/>
      </w:r>
      <w:r w:rsidR="0031715D">
        <w:rPr>
          <w:lang w:eastAsia="es-ES"/>
        </w:rPr>
        <w:t xml:space="preserve">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w:t>
      </w:r>
      <w:r w:rsidR="00243CD6">
        <w:rPr>
          <w:lang w:eastAsia="es-ES"/>
        </w:rPr>
        <w:t xml:space="preserve"> </w:t>
      </w:r>
      <w:r w:rsidR="00B342F2">
        <w:rPr>
          <w:lang w:eastAsia="es-ES"/>
        </w:rPr>
        <w:fldChar w:fldCharType="begin"/>
      </w:r>
      <w:r w:rsidR="00243CD6">
        <w:rPr>
          <w:lang w:eastAsia="es-ES"/>
        </w:rPr>
        <w:instrText xml:space="preserve"> REF _Ref268028485 \n \h </w:instrText>
      </w:r>
      <w:r w:rsidR="00B342F2">
        <w:rPr>
          <w:lang w:eastAsia="es-ES"/>
        </w:rPr>
      </w:r>
      <w:r w:rsidR="00B342F2">
        <w:rPr>
          <w:lang w:eastAsia="es-ES"/>
        </w:rPr>
        <w:fldChar w:fldCharType="separate"/>
      </w:r>
      <w:r w:rsidR="004617F4">
        <w:rPr>
          <w:lang w:eastAsia="es-ES"/>
        </w:rPr>
        <w:t>[2]</w:t>
      </w:r>
      <w:r w:rsidR="00B342F2">
        <w:rPr>
          <w:lang w:eastAsia="es-ES"/>
        </w:rPr>
        <w:fldChar w:fldCharType="end"/>
      </w:r>
      <w:r w:rsidR="007B3DF1" w:rsidRPr="007B3DF1">
        <w:rPr>
          <w:lang w:eastAsia="es-ES"/>
        </w:rPr>
        <w:t xml:space="preserve">. La resonancia magnética es una técnica </w:t>
      </w:r>
      <w:r w:rsidR="001D4DCE">
        <w:rPr>
          <w:lang w:eastAsia="es-ES"/>
        </w:rPr>
        <w:t xml:space="preserve">típicamente </w:t>
      </w:r>
      <w:r w:rsidR="007B3DF1" w:rsidRPr="007B3DF1">
        <w:rPr>
          <w:lang w:eastAsia="es-ES"/>
        </w:rPr>
        <w:t>no invasiva</w:t>
      </w:r>
      <w:r w:rsidR="001D4DCE">
        <w:rPr>
          <w:lang w:eastAsia="es-ES"/>
        </w:rPr>
        <w:t xml:space="preserve"> (aunque no siempre)</w:t>
      </w:r>
      <w:r w:rsidR="007B3DF1" w:rsidRPr="007B3DF1">
        <w:rPr>
          <w:lang w:eastAsia="es-ES"/>
        </w:rPr>
        <w:t>,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10" w:name="_Toc272706761"/>
      <w:r w:rsidRPr="007B3DF1">
        <w:t xml:space="preserve">Resonancia </w:t>
      </w:r>
      <w:r w:rsidRPr="00A13229">
        <w:t>magnética</w:t>
      </w:r>
      <w:r w:rsidRPr="007B3DF1">
        <w:t xml:space="preserve"> por difusión</w:t>
      </w:r>
      <w:bookmarkEnd w:id="10"/>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w:t>
      </w:r>
      <w:r w:rsidR="00545789">
        <w:rPr>
          <w:lang w:eastAsia="es-ES"/>
        </w:rPr>
        <w:t xml:space="preserve"> </w:t>
      </w:r>
      <w:r w:rsidR="00B342F2">
        <w:rPr>
          <w:lang w:eastAsia="es-ES"/>
        </w:rPr>
        <w:fldChar w:fldCharType="begin"/>
      </w:r>
      <w:r w:rsidR="00545789">
        <w:rPr>
          <w:lang w:eastAsia="es-ES"/>
        </w:rPr>
        <w:instrText xml:space="preserve"> REF _Ref268029620 \n \h </w:instrText>
      </w:r>
      <w:r w:rsidR="00B342F2">
        <w:rPr>
          <w:lang w:eastAsia="es-ES"/>
        </w:rPr>
      </w:r>
      <w:r w:rsidR="00B342F2">
        <w:rPr>
          <w:lang w:eastAsia="es-ES"/>
        </w:rPr>
        <w:fldChar w:fldCharType="separate"/>
      </w:r>
      <w:r w:rsidR="004617F4">
        <w:rPr>
          <w:lang w:eastAsia="es-ES"/>
        </w:rPr>
        <w:t>[3]</w:t>
      </w:r>
      <w:r w:rsidR="00B342F2">
        <w:rPr>
          <w:lang w:eastAsia="es-ES"/>
        </w:rPr>
        <w:fldChar w:fldCharType="end"/>
      </w:r>
      <w:r w:rsidRPr="007B3DF1">
        <w:rPr>
          <w:lang w:eastAsia="es-ES"/>
        </w:rPr>
        <w:t>,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Default="007B3DF1" w:rsidP="00C765EE">
      <w:pPr>
        <w:rPr>
          <w:lang w:eastAsia="es-ES"/>
        </w:rPr>
      </w:pPr>
    </w:p>
    <w:p w:rsidR="0059539B" w:rsidRDefault="0059539B" w:rsidP="0059539B">
      <w:pPr>
        <w:rPr>
          <w:lang w:eastAsia="es-ES"/>
        </w:rPr>
      </w:pPr>
      <w:r w:rsidRPr="007B3DF1">
        <w:rPr>
          <w:lang w:eastAsia="es-ES"/>
        </w:rPr>
        <w:t xml:space="preserve">En la </w:t>
      </w:r>
      <w:r>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Pr>
          <w:lang w:eastAsia="es-ES"/>
        </w:rPr>
        <w:t xml:space="preserve"> </w:t>
      </w:r>
      <w:r w:rsidRPr="007B3DF1">
        <w:rPr>
          <w:lang w:eastAsia="es-ES"/>
        </w:rPr>
        <w:t xml:space="preserve">comprimidas que </w:t>
      </w:r>
      <w:r w:rsidRPr="007B3DF1">
        <w:rPr>
          <w:lang w:eastAsia="es-ES"/>
        </w:rPr>
        <w:lastRenderedPageBreak/>
        <w:t xml:space="preserve">comprenden el axón. Pese a que la mielinización no es esencial para la anisotropía de la difusión en los nervios, la mielina suele considerarse como la mayor barrera a la difusión en tractos de fibras mielinizados. </w:t>
      </w:r>
    </w:p>
    <w:p w:rsidR="0059539B" w:rsidRPr="007B3DF1" w:rsidRDefault="0059539B" w:rsidP="00C765EE">
      <w:pPr>
        <w:rPr>
          <w:lang w:eastAsia="es-ES"/>
        </w:rPr>
      </w:pPr>
    </w:p>
    <w:p w:rsidR="007B3DF1" w:rsidRPr="007B3DF1" w:rsidRDefault="007B3DF1" w:rsidP="00C765EE">
      <w:pPr>
        <w:rPr>
          <w:lang w:eastAsia="es-ES"/>
        </w:rPr>
      </w:pPr>
      <w:r w:rsidRPr="007B3DF1">
        <w:rPr>
          <w:lang w:eastAsia="es-ES"/>
        </w:rPr>
        <w:t>Una primera técnica para estudiar la difusión del agua en tejidos es la imagen potenciada en difusión (</w:t>
      </w:r>
      <w:r w:rsidRPr="00D60514">
        <w:rPr>
          <w:i/>
          <w:lang w:eastAsia="es-ES"/>
        </w:rPr>
        <w:t>Diffusion Weighted Imaging</w:t>
      </w:r>
      <w:r w:rsidRPr="007B3DF1">
        <w:rPr>
          <w:lang w:eastAsia="es-ES"/>
        </w:rPr>
        <w:t>, o DWI)</w:t>
      </w:r>
      <w:r w:rsidR="00827D20">
        <w:rPr>
          <w:lang w:eastAsia="es-ES"/>
        </w:rPr>
        <w:t xml:space="preserve"> </w:t>
      </w:r>
      <w:r w:rsidR="00B342F2">
        <w:rPr>
          <w:lang w:eastAsia="es-ES"/>
        </w:rPr>
        <w:fldChar w:fldCharType="begin"/>
      </w:r>
      <w:r w:rsidR="00827D20">
        <w:rPr>
          <w:lang w:eastAsia="es-ES"/>
        </w:rPr>
        <w:instrText xml:space="preserve"> REF _Ref268030737 \n \h </w:instrText>
      </w:r>
      <w:r w:rsidR="00B342F2">
        <w:rPr>
          <w:lang w:eastAsia="es-ES"/>
        </w:rPr>
      </w:r>
      <w:r w:rsidR="00B342F2">
        <w:rPr>
          <w:lang w:eastAsia="es-ES"/>
        </w:rPr>
        <w:fldChar w:fldCharType="separate"/>
      </w:r>
      <w:r w:rsidR="004617F4">
        <w:rPr>
          <w:lang w:eastAsia="es-ES"/>
        </w:rPr>
        <w:t>[4]</w:t>
      </w:r>
      <w:r w:rsidR="00B342F2">
        <w:rPr>
          <w:lang w:eastAsia="es-ES"/>
        </w:rPr>
        <w:fldChar w:fldCharType="end"/>
      </w:r>
      <w:r w:rsidRPr="007B3DF1">
        <w:rPr>
          <w:lang w:eastAsia="es-ES"/>
        </w:rPr>
        <w:t>, con la que se obtiene un solo coeficiente de difusión aparente (o ADC) para cada voxel. Esta medida basta para identificar las características de difusión en 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w:t>
      </w:r>
      <w:r w:rsidRPr="00D60514">
        <w:rPr>
          <w:i/>
          <w:lang w:eastAsia="es-ES"/>
        </w:rPr>
        <w:t>Diffusion Tensor - Magnetic Resonance Imaging</w:t>
      </w:r>
      <w:r w:rsidRPr="007B3DF1">
        <w:rPr>
          <w:lang w:eastAsia="es-ES"/>
        </w:rPr>
        <w:t>, o DT-MRI)</w:t>
      </w:r>
      <w:r w:rsidR="00827D20">
        <w:rPr>
          <w:lang w:eastAsia="es-ES"/>
        </w:rPr>
        <w:t xml:space="preserve"> </w:t>
      </w:r>
      <w:r w:rsidR="00B342F2">
        <w:rPr>
          <w:lang w:eastAsia="es-ES"/>
        </w:rPr>
        <w:fldChar w:fldCharType="begin"/>
      </w:r>
      <w:r w:rsidR="00827D20">
        <w:rPr>
          <w:lang w:eastAsia="es-ES"/>
        </w:rPr>
        <w:instrText xml:space="preserve"> REF _Ref268030796 \n \h </w:instrText>
      </w:r>
      <w:r w:rsidR="00B342F2">
        <w:rPr>
          <w:lang w:eastAsia="es-ES"/>
        </w:rPr>
      </w:r>
      <w:r w:rsidR="00B342F2">
        <w:rPr>
          <w:lang w:eastAsia="es-ES"/>
        </w:rPr>
        <w:fldChar w:fldCharType="separate"/>
      </w:r>
      <w:r w:rsidR="004617F4">
        <w:rPr>
          <w:lang w:eastAsia="es-ES"/>
        </w:rPr>
        <w:t>[5]</w:t>
      </w:r>
      <w:r w:rsidR="00B342F2">
        <w:rPr>
          <w:lang w:eastAsia="es-ES"/>
        </w:rPr>
        <w:fldChar w:fldCharType="end"/>
      </w:r>
      <w:r w:rsidRPr="007B3DF1">
        <w:rPr>
          <w:lang w:eastAsia="es-ES"/>
        </w:rPr>
        <w:t>.</w:t>
      </w:r>
    </w:p>
    <w:p w:rsidR="007B3DF1" w:rsidRPr="007B3DF1" w:rsidRDefault="007B3DF1"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11" w:name="_Toc272706762"/>
      <w:r w:rsidRPr="00E85E5B">
        <w:t>Estimación del tensor de difusión</w:t>
      </w:r>
      <w:bookmarkEnd w:id="11"/>
    </w:p>
    <w:p w:rsidR="00C765EE" w:rsidRDefault="00C765EE" w:rsidP="00C765EE">
      <w:pPr>
        <w:rPr>
          <w:lang w:eastAsia="es-ES"/>
        </w:rPr>
      </w:pPr>
    </w:p>
    <w:p w:rsidR="00C765EE" w:rsidRDefault="007B3DF1" w:rsidP="00C765EE">
      <w:pPr>
        <w:rPr>
          <w:lang w:eastAsia="es-ES"/>
        </w:rPr>
      </w:pPr>
      <w:r w:rsidRPr="007B3DF1">
        <w:rPr>
          <w:lang w:eastAsia="es-ES"/>
        </w:rPr>
        <w:t>Torrey</w:t>
      </w:r>
      <w:r w:rsidR="00AE614B">
        <w:rPr>
          <w:lang w:eastAsia="es-ES"/>
        </w:rPr>
        <w:t xml:space="preserve"> </w:t>
      </w:r>
      <w:r w:rsidR="00B342F2">
        <w:rPr>
          <w:lang w:eastAsia="es-ES"/>
        </w:rPr>
        <w:fldChar w:fldCharType="begin"/>
      </w:r>
      <w:r w:rsidR="00AE614B">
        <w:rPr>
          <w:lang w:eastAsia="es-ES"/>
        </w:rPr>
        <w:instrText xml:space="preserve"> REF _Ref268030971 \n \h </w:instrText>
      </w:r>
      <w:r w:rsidR="00B342F2">
        <w:rPr>
          <w:lang w:eastAsia="es-ES"/>
        </w:rPr>
      </w:r>
      <w:r w:rsidR="00B342F2">
        <w:rPr>
          <w:lang w:eastAsia="es-ES"/>
        </w:rPr>
        <w:fldChar w:fldCharType="separate"/>
      </w:r>
      <w:r w:rsidR="004617F4">
        <w:rPr>
          <w:lang w:eastAsia="es-ES"/>
        </w:rPr>
        <w:t>[6]</w:t>
      </w:r>
      <w:r w:rsidR="00B342F2">
        <w:rPr>
          <w:lang w:eastAsia="es-ES"/>
        </w:rPr>
        <w:fldChar w:fldCharType="end"/>
      </w:r>
      <w:r w:rsidRPr="007B3DF1">
        <w:rPr>
          <w:lang w:eastAsia="es-ES"/>
        </w:rPr>
        <w:t xml:space="preserve">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w:t>
      </w:r>
      <w:r w:rsidRPr="007B3DF1">
        <w:rPr>
          <w:lang w:eastAsia="es-ES"/>
        </w:rPr>
        <w:lastRenderedPageBreak/>
        <w:t xml:space="preserve">y Tanner </w:t>
      </w:r>
      <w:r w:rsidR="00B342F2">
        <w:rPr>
          <w:lang w:eastAsia="es-ES"/>
        </w:rPr>
        <w:fldChar w:fldCharType="begin"/>
      </w:r>
      <w:r w:rsidR="00AA66E0">
        <w:rPr>
          <w:lang w:eastAsia="es-ES"/>
        </w:rPr>
        <w:instrText xml:space="preserve"> REF _Ref268031087 \n \h </w:instrText>
      </w:r>
      <w:r w:rsidR="00B342F2">
        <w:rPr>
          <w:lang w:eastAsia="es-ES"/>
        </w:rPr>
      </w:r>
      <w:r w:rsidR="00B342F2">
        <w:rPr>
          <w:lang w:eastAsia="es-ES"/>
        </w:rPr>
        <w:fldChar w:fldCharType="separate"/>
      </w:r>
      <w:r w:rsidR="004617F4">
        <w:rPr>
          <w:lang w:eastAsia="es-ES"/>
        </w:rPr>
        <w:t>[7]</w:t>
      </w:r>
      <w:r w:rsidR="00B342F2">
        <w:rPr>
          <w:lang w:eastAsia="es-ES"/>
        </w:rPr>
        <w:fldChar w:fldCharType="end"/>
      </w:r>
      <w:r w:rsidR="00AE614B">
        <w:rPr>
          <w:lang w:eastAsia="es-ES"/>
        </w:rPr>
        <w:t xml:space="preserve"> </w:t>
      </w:r>
      <w:r w:rsidRPr="007B3DF1">
        <w:rPr>
          <w:lang w:eastAsia="es-ES"/>
        </w:rPr>
        <w:t xml:space="preserve">resolvieron la ecuación de Bloch-Torrey para el caso de difusión anisotrópica 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w:t>
      </w:r>
      <w:r w:rsidR="00AA282C">
        <w:rPr>
          <w:color w:val="000000"/>
          <w:lang w:eastAsia="es-ES"/>
        </w:rPr>
        <w:t xml:space="preserve"> potenciadas en difusión</w:t>
      </w:r>
      <w:r w:rsidRPr="007B3DF1">
        <w:rPr>
          <w:color w:val="000000"/>
          <w:lang w:eastAsia="es-ES"/>
        </w:rPr>
        <w:t xml:space="preserve"> </w:t>
      </w:r>
      <w:r w:rsidR="00AA282C">
        <w:rPr>
          <w:color w:val="000000"/>
          <w:lang w:eastAsia="es-ES"/>
        </w:rPr>
        <w:t>(</w:t>
      </w:r>
      <w:r w:rsidRPr="007B3DF1">
        <w:rPr>
          <w:color w:val="000000"/>
          <w:lang w:eastAsia="es-ES"/>
        </w:rPr>
        <w:t>DWI</w:t>
      </w:r>
      <w:r w:rsidR="00AA282C">
        <w:rPr>
          <w:color w:val="000000"/>
          <w:lang w:eastAsia="es-ES"/>
        </w:rPr>
        <w:t>)</w:t>
      </w:r>
      <w:r w:rsidRPr="007B3DF1">
        <w:rPr>
          <w:color w:val="000000"/>
          <w:lang w:eastAsia="es-ES"/>
        </w:rPr>
        <w:t xml:space="preserve">,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w:t>
      </w:r>
      <w:r w:rsidR="007135B0">
        <w:rPr>
          <w:lang w:eastAsia="es-ES"/>
        </w:rPr>
        <w:t xml:space="preserve"> </w:t>
      </w:r>
      <w:r w:rsidR="00B342F2">
        <w:rPr>
          <w:lang w:eastAsia="es-ES"/>
        </w:rPr>
        <w:fldChar w:fldCharType="begin"/>
      </w:r>
      <w:r w:rsidR="00C15CF7">
        <w:rPr>
          <w:lang w:eastAsia="es-ES"/>
        </w:rPr>
        <w:instrText xml:space="preserve"> REF _Ref268031378 \n \h </w:instrText>
      </w:r>
      <w:r w:rsidR="00B342F2">
        <w:rPr>
          <w:lang w:eastAsia="es-ES"/>
        </w:rPr>
      </w:r>
      <w:r w:rsidR="00B342F2">
        <w:rPr>
          <w:lang w:eastAsia="es-ES"/>
        </w:rPr>
        <w:fldChar w:fldCharType="separate"/>
      </w:r>
      <w:r w:rsidR="004617F4">
        <w:rPr>
          <w:lang w:eastAsia="es-ES"/>
        </w:rPr>
        <w:t>[8]</w:t>
      </w:r>
      <w:r w:rsidR="00B342F2">
        <w:rPr>
          <w:lang w:eastAsia="es-ES"/>
        </w:rPr>
        <w:fldChar w:fldCharType="end"/>
      </w:r>
      <w:r w:rsidRPr="007B3DF1">
        <w:rPr>
          <w:lang w:eastAsia="es-ES"/>
        </w:rPr>
        <w:t>. A diferencia de DI, DT-MRI es una técnica tridimensional; se deben aplicar gradientes de difusión en al me</w:t>
      </w:r>
      <w:r w:rsidR="00D60514">
        <w:rPr>
          <w:lang w:eastAsia="es-ES"/>
        </w:rPr>
        <w:t>nos seis direcciones no colineal</w:t>
      </w:r>
      <w:r w:rsidRPr="007B3DF1">
        <w:rPr>
          <w:lang w:eastAsia="es-ES"/>
        </w:rPr>
        <w:t>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w:t>
      </w:r>
      <w:r w:rsidRPr="007B3DF1">
        <w:rPr>
          <w:lang w:eastAsia="es-ES"/>
        </w:rPr>
        <w:lastRenderedPageBreak/>
        <w:t>simétrica alrededor de un pulso de reorientación de 180</w:t>
      </w:r>
      <w:r w:rsidR="007135B0" w:rsidRPr="007135B0">
        <w:rPr>
          <w:lang w:eastAsia="es-ES"/>
        </w:rPr>
        <w:t>°</w:t>
      </w:r>
      <w:r w:rsidR="007135B0">
        <w:rPr>
          <w:lang w:eastAsia="es-ES"/>
        </w:rPr>
        <w:t>,</w:t>
      </w:r>
      <w:r w:rsidR="007135B0" w:rsidRPr="007135B0">
        <w:rPr>
          <w:rFonts w:ascii="Arial" w:hAnsi="Arial" w:cs="Arial"/>
          <w:color w:val="000000"/>
        </w:rPr>
        <w:t xml:space="preserve"> </w:t>
      </w:r>
      <w:r w:rsidRPr="007B3DF1">
        <w:rPr>
          <w:lang w:eastAsia="es-ES"/>
        </w:rPr>
        <w:t xml:space="preserve"> permitiendo una 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12"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12"/>
      <w:r w:rsidR="006B684B">
        <w:rPr>
          <w:rFonts w:ascii="Times New Roman" w:eastAsia="Times New Roman" w:hAnsi="Times New Roman" w:cs="Times New Roman"/>
          <w:szCs w:val="24"/>
          <w:lang w:eastAsia="es-ES"/>
        </w:rPr>
        <w:t>,</w:t>
      </w:r>
    </w:p>
    <w:p w:rsidR="00C765EE" w:rsidRDefault="00C765EE" w:rsidP="00C765EE">
      <w:pPr>
        <w:ind w:firstLine="0"/>
        <w:rPr>
          <w:rFonts w:ascii="Times New Roman" w:eastAsia="Times New Roman" w:hAnsi="Times New Roman" w:cs="Times New Roman"/>
          <w:szCs w:val="24"/>
          <w:lang w:eastAsia="es-ES"/>
        </w:rPr>
      </w:pPr>
    </w:p>
    <w:p w:rsidR="00FD46B6" w:rsidRDefault="007B3DF1" w:rsidP="006B684B">
      <w:pPr>
        <w:rPr>
          <w:lang w:eastAsia="es-ES"/>
        </w:rPr>
      </w:pPr>
      <w:r w:rsidRPr="007B3DF1">
        <w:rPr>
          <w:lang w:eastAsia="es-ES"/>
        </w:rPr>
        <w:t>donde b es el factor de peso de la difusión, definido como</w:t>
      </w: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6B684B">
      <w:pPr>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13" w:name="_Toc272706763"/>
      <w:r w:rsidRPr="007B3DF1">
        <w:t xml:space="preserve">Cálculo del </w:t>
      </w:r>
      <w:r w:rsidRPr="00E85E5B">
        <w:t>tensor</w:t>
      </w:r>
      <w:r w:rsidRPr="007B3DF1">
        <w:t xml:space="preserve"> de difusión</w:t>
      </w:r>
      <w:bookmarkEnd w:id="13"/>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4617F4">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r w:rsidRPr="006B684B">
        <w:rPr>
          <w:lang w:eastAsia="es-ES"/>
        </w:rPr>
        <w:t>:</w:t>
      </w: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14"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14"/>
    </w:p>
    <w:p w:rsidR="00FD46B6" w:rsidRDefault="00FD46B6" w:rsidP="00C765EE">
      <w:pPr>
        <w:spacing w:after="0"/>
        <w:rPr>
          <w:rFonts w:ascii="Times New Roman" w:eastAsia="Times New Roman" w:hAnsi="Times New Roman" w:cs="Times New Roman"/>
          <w:szCs w:val="24"/>
          <w:lang w:eastAsia="es-ES"/>
        </w:rPr>
      </w:pPr>
    </w:p>
    <w:p w:rsidR="005817DD" w:rsidRDefault="001D4DCE" w:rsidP="00C765EE">
      <w:pPr>
        <w:rPr>
          <w:lang w:eastAsia="es-ES"/>
        </w:rPr>
      </w:pPr>
      <w:r>
        <w:rPr>
          <w:lang w:eastAsia="es-ES"/>
        </w:rPr>
        <w:t>Al ser simétrico, el</w:t>
      </w:r>
      <w:r w:rsidR="007B3DF1" w:rsidRPr="007B3DF1">
        <w:rPr>
          <w:lang w:eastAsia="es-ES"/>
        </w:rPr>
        <w:t xml:space="preserve"> tensor de difusión 3x3</w:t>
      </w:r>
      <w:r>
        <w:rPr>
          <w:lang w:eastAsia="es-ES"/>
        </w:rPr>
        <w:t xml:space="preserve"> tiene seis grados de libertad, y es semidefinido positivo</w:t>
      </w:r>
      <w:r w:rsidR="007B3DF1" w:rsidRPr="007B3DF1">
        <w:rPr>
          <w:lang w:eastAsia="es-ES"/>
        </w:rPr>
        <w:t>. Para estimar el tensor se necesitan, entonces, al menos seis medidas tomadas desde diferentes direcciones no colinea</w:t>
      </w:r>
      <w:r w:rsidR="00F623B3">
        <w:rPr>
          <w:lang w:eastAsia="es-ES"/>
        </w:rPr>
        <w:t>l</w:t>
      </w:r>
      <w:r w:rsidR="007B3DF1" w:rsidRPr="007B3DF1">
        <w:rPr>
          <w:lang w:eastAsia="es-ES"/>
        </w:rPr>
        <w:t>es, además de la imagen tomada como referencia, S</w:t>
      </w:r>
      <w:r w:rsidR="007B3DF1" w:rsidRPr="007B3DF1">
        <w:rPr>
          <w:vertAlign w:val="subscript"/>
          <w:lang w:eastAsia="es-ES"/>
        </w:rPr>
        <w:t>0</w:t>
      </w:r>
      <w:r w:rsidR="007B3DF1" w:rsidRPr="007B3DF1">
        <w:rPr>
          <w:lang w:eastAsia="es-ES"/>
        </w:rPr>
        <w:t xml:space="preserve">. </w:t>
      </w:r>
      <w:r w:rsidR="00A26AB0">
        <w:rPr>
          <w:lang w:eastAsia="es-ES"/>
        </w:rPr>
        <w:t>Es decir,</w:t>
      </w:r>
      <w:r w:rsidR="007B3DF1" w:rsidRPr="007B3DF1">
        <w:rPr>
          <w:lang w:eastAsia="es-ES"/>
        </w:rPr>
        <w:t xml:space="preserve"> es preciso obtener </w:t>
      </w:r>
      <w:r w:rsidR="00A26AB0">
        <w:rPr>
          <w:lang w:eastAsia="es-ES"/>
        </w:rPr>
        <w:t xml:space="preserve">al menos </w:t>
      </w:r>
      <w:r w:rsidR="007B3DF1" w:rsidRPr="007B3DF1">
        <w:rPr>
          <w:lang w:eastAsia="es-ES"/>
        </w:rPr>
        <w:t>siete imágenes con diferentes direcciones de gradiente. S</w:t>
      </w:r>
      <w:r w:rsidR="007B3DF1" w:rsidRPr="007B3DF1">
        <w:rPr>
          <w:vertAlign w:val="subscript"/>
          <w:lang w:eastAsia="es-ES"/>
        </w:rPr>
        <w:t>0</w:t>
      </w:r>
      <w:r w:rsidR="007B3DF1" w:rsidRPr="007B3DF1">
        <w:rPr>
          <w:lang w:eastAsia="es-ES"/>
        </w:rPr>
        <w:t xml:space="preserve"> es la intensidad de la señal en ausencia de un campo de gradiente de sensibilización a la difusión, y da una base a la cual pueden referirse las medidas restantes. Al insertar los gradientes g</w:t>
      </w:r>
      <w:r w:rsidR="007B3DF1" w:rsidRPr="007B3DF1">
        <w:rPr>
          <w:vertAlign w:val="subscript"/>
          <w:lang w:eastAsia="es-ES"/>
        </w:rPr>
        <w:t>k</w:t>
      </w:r>
      <w:r w:rsidR="007B3DF1" w:rsidRPr="007B3DF1">
        <w:rPr>
          <w:lang w:eastAsia="es-ES"/>
        </w:rPr>
        <w:t xml:space="preserve"> y las señales {S</w:t>
      </w:r>
      <w:r w:rsidR="007B3DF1" w:rsidRPr="007B3DF1">
        <w:rPr>
          <w:vertAlign w:val="subscript"/>
          <w:lang w:eastAsia="es-ES"/>
        </w:rPr>
        <w:t>k</w:t>
      </w:r>
      <w:r w:rsidR="007B3DF1" w:rsidRPr="007B3DF1">
        <w:rPr>
          <w:lang w:eastAsia="es-ES"/>
        </w:rPr>
        <w:t>} en la ecuación</w:t>
      </w:r>
      <w:r w:rsidR="005817DD">
        <w:rPr>
          <w:lang w:eastAsia="es-ES"/>
        </w:rPr>
        <w:t xml:space="preserve"> </w:t>
      </w:r>
      <w:fldSimple w:instr=" REF _Ref263876111 \r \h  \* MERGEFORMAT ">
        <w:r w:rsidR="004617F4">
          <w:rPr>
            <w:lang w:eastAsia="es-ES"/>
          </w:rPr>
          <w:t>(3)</w:t>
        </w:r>
      </w:fldSimple>
      <w:r w:rsidR="007B3DF1"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B342F2"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r w:rsidR="006B684B">
        <w:rPr>
          <w:rFonts w:ascii="Times New Roman" w:eastAsia="Times New Roman" w:hAnsi="Times New Roman" w:cs="Times New Roman"/>
          <w:szCs w:val="24"/>
          <w:lang w:eastAsia="es-ES"/>
        </w:rPr>
        <w:t>m</w:t>
      </w:r>
    </w:p>
    <w:p w:rsidR="00C765EE" w:rsidRDefault="00C765EE" w:rsidP="00C765EE">
      <w:pPr>
        <w:ind w:firstLine="0"/>
        <w:rPr>
          <w:rFonts w:ascii="Times New Roman" w:eastAsia="Times New Roman" w:hAnsi="Times New Roman" w:cs="Times New Roman"/>
          <w:szCs w:val="24"/>
          <w:lang w:eastAsia="es-ES"/>
        </w:rPr>
      </w:pPr>
    </w:p>
    <w:p w:rsidR="00126291" w:rsidRDefault="005817DD" w:rsidP="006B684B">
      <w:pPr>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B342F2"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C15CF7">
        <w:rPr>
          <w:lang w:eastAsia="es-ES"/>
        </w:rPr>
        <w:t xml:space="preserve"> </w:t>
      </w:r>
      <w:r w:rsidR="00B342F2">
        <w:rPr>
          <w:lang w:eastAsia="es-ES"/>
        </w:rPr>
        <w:fldChar w:fldCharType="begin"/>
      </w:r>
      <w:r w:rsidR="00C15CF7">
        <w:rPr>
          <w:lang w:eastAsia="es-ES"/>
        </w:rPr>
        <w:instrText xml:space="preserve"> REF _Ref268031378 \n \h </w:instrText>
      </w:r>
      <w:r w:rsidR="00B342F2">
        <w:rPr>
          <w:lang w:eastAsia="es-ES"/>
        </w:rPr>
      </w:r>
      <w:r w:rsidR="00B342F2">
        <w:rPr>
          <w:lang w:eastAsia="es-ES"/>
        </w:rPr>
        <w:fldChar w:fldCharType="separate"/>
      </w:r>
      <w:r w:rsidR="004617F4">
        <w:rPr>
          <w:lang w:eastAsia="es-ES"/>
        </w:rPr>
        <w:t>[8]</w:t>
      </w:r>
      <w:r w:rsidR="00B342F2">
        <w:rPr>
          <w:lang w:eastAsia="es-ES"/>
        </w:rPr>
        <w:fldChar w:fldCharType="end"/>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15" w:name="_Toc272706764"/>
      <w:r w:rsidRPr="007B3DF1">
        <w:t>Anisotropía y medidas macroestructurales</w:t>
      </w:r>
      <w:bookmarkEnd w:id="15"/>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w:t>
      </w:r>
      <w:r w:rsidR="00E912E1">
        <w:rPr>
          <w:lang w:eastAsia="es-ES"/>
        </w:rPr>
        <w:t xml:space="preserve"> </w:t>
      </w:r>
      <w:r w:rsidR="00B342F2">
        <w:rPr>
          <w:lang w:eastAsia="es-ES"/>
        </w:rPr>
        <w:fldChar w:fldCharType="begin"/>
      </w:r>
      <w:r w:rsidR="00E912E1">
        <w:rPr>
          <w:lang w:eastAsia="es-ES"/>
        </w:rPr>
        <w:instrText xml:space="preserve"> REF _Ref268031975 \n \h </w:instrText>
      </w:r>
      <w:r w:rsidR="00B342F2">
        <w:rPr>
          <w:lang w:eastAsia="es-ES"/>
        </w:rPr>
      </w:r>
      <w:r w:rsidR="00B342F2">
        <w:rPr>
          <w:lang w:eastAsia="es-ES"/>
        </w:rPr>
        <w:fldChar w:fldCharType="separate"/>
      </w:r>
      <w:r w:rsidR="004617F4">
        <w:rPr>
          <w:lang w:eastAsia="es-ES"/>
        </w:rPr>
        <w:t>[9]</w:t>
      </w:r>
      <w:r w:rsidR="00B342F2">
        <w:rPr>
          <w:lang w:eastAsia="es-ES"/>
        </w:rPr>
        <w:fldChar w:fldCharType="end"/>
      </w:r>
      <w:r w:rsidRPr="007B3DF1">
        <w:rPr>
          <w:lang w:eastAsia="es-ES"/>
        </w:rPr>
        <w:t>.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Cs w:val="24"/>
            <w:lang w:eastAsia="es-ES"/>
          </w:rPr>
          <w:lastRenderedPageBreak/>
          <m:t xml:space="preserve">RA=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FA=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rad>
              <m:radPr>
                <m:degHide m:val="on"/>
                <m:ctrlPr>
                  <w:rPr>
                    <w:rFonts w:ascii="Cambria Math" w:eastAsia="Times New Roman" w:hAnsi="Cambria Math" w:cs="Times New Roman"/>
                    <w:szCs w:val="24"/>
                    <w:lang w:eastAsia="es-ES"/>
                  </w:rPr>
                </m:ctrlPr>
              </m:radPr>
              <m:deg/>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rad>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D60514" w:rsidRDefault="00D60514" w:rsidP="00C765EE">
      <w:pPr>
        <w:rPr>
          <w:lang w:eastAsia="es-ES"/>
        </w:rPr>
      </w:pPr>
    </w:p>
    <w:p w:rsidR="00420DEA" w:rsidRDefault="00602F08" w:rsidP="00C765EE">
      <w:pPr>
        <w:rPr>
          <w:lang w:eastAsia="es-ES"/>
        </w:rPr>
      </w:pP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C765EE" w:rsidRDefault="00A2761D" w:rsidP="00C765EE">
      <w:pPr>
        <w:pStyle w:val="Prrafodelista"/>
        <w:numPr>
          <w:ilvl w:val="0"/>
          <w:numId w:val="1"/>
        </w:numPr>
        <w:spacing w:after="0"/>
        <w:rPr>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6B684B">
        <w:rPr>
          <w:rFonts w:ascii="Times New Roman" w:eastAsia="Times New Roman" w:hAnsi="Times New Roman" w:cs="Times New Roman"/>
          <w:szCs w:val="24"/>
          <w:lang w:eastAsia="es-ES"/>
        </w:rPr>
        <w:br/>
      </w:r>
    </w:p>
    <w:p w:rsidR="00BA12E2" w:rsidRDefault="007B3DF1" w:rsidP="00BA12E2">
      <w:pPr>
        <w:rPr>
          <w:lang w:eastAsia="es-ES"/>
        </w:rPr>
      </w:pPr>
      <w:r w:rsidRPr="007B3DF1">
        <w:rPr>
          <w:lang w:eastAsia="es-ES"/>
        </w:rPr>
        <w:t>La difusión puede dividirse en tres casos básicos dependiendo del rango del tensor de difusión.</w:t>
      </w: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lastRenderedPageBreak/>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w:t>
      </w:r>
      <w:r w:rsidR="0047480A">
        <w:rPr>
          <w:lang w:eastAsia="es-ES"/>
        </w:rPr>
        <w:t xml:space="preserve"> </w:t>
      </w:r>
      <w:r w:rsidR="00B342F2">
        <w:rPr>
          <w:lang w:eastAsia="es-ES"/>
        </w:rPr>
        <w:fldChar w:fldCharType="begin"/>
      </w:r>
      <w:r w:rsidR="0047480A">
        <w:rPr>
          <w:lang w:eastAsia="es-ES"/>
        </w:rPr>
        <w:instrText xml:space="preserve"> REF _Ref268032235 \n \h </w:instrText>
      </w:r>
      <w:r w:rsidR="00B342F2">
        <w:rPr>
          <w:lang w:eastAsia="es-ES"/>
        </w:rPr>
      </w:r>
      <w:r w:rsidR="00B342F2">
        <w:rPr>
          <w:lang w:eastAsia="es-ES"/>
        </w:rPr>
        <w:fldChar w:fldCharType="separate"/>
      </w:r>
      <w:r w:rsidR="004617F4">
        <w:rPr>
          <w:lang w:eastAsia="es-ES"/>
        </w:rPr>
        <w:t>[10]</w:t>
      </w:r>
      <w:r w:rsidR="00B342F2">
        <w:rPr>
          <w:lang w:eastAsia="es-ES"/>
        </w:rPr>
        <w:fldChar w:fldCharType="end"/>
      </w:r>
      <w:r w:rsidRPr="007B3DF1">
        <w:rPr>
          <w:lang w:eastAsia="es-ES"/>
        </w:rPr>
        <w:t>.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6B684B" w:rsidRDefault="006B684B" w:rsidP="00BA12E2">
      <w:pPr>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B342F2"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s</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 xml:space="preserve">donde aparecen los factores de escala 2 y 3 para garantizar que las medidas permanecen entre 0 y 1. Una medida de la anisotropía geométrica </w:t>
      </w:r>
      <w:r w:rsidRPr="007B3DF1">
        <w:rPr>
          <w:lang w:eastAsia="es-ES"/>
        </w:rPr>
        <w:lastRenderedPageBreak/>
        <w:t>con un comportamiento similar a la anisotropía fraccional (FA) es una medida que describa la desvi</w:t>
      </w:r>
      <w:r w:rsidR="00BA12E2">
        <w:rPr>
          <w:lang w:eastAsia="es-ES"/>
        </w:rPr>
        <w:t>ación respecto al caso esférico:</w:t>
      </w:r>
      <w:r w:rsidRPr="007B3DF1">
        <w:rPr>
          <w:lang w:eastAsia="es-ES"/>
        </w:rPr>
        <w:t xml:space="preserve"> </w:t>
      </w:r>
    </w:p>
    <w:p w:rsidR="00420DEA" w:rsidRPr="00420DEA" w:rsidRDefault="00B342F2"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6" w:name="_Ref264641708"/>
      <w:bookmarkStart w:id="17" w:name="_Toc272706765"/>
      <w:r>
        <w:t>Interpolación</w:t>
      </w:r>
      <w:bookmarkEnd w:id="16"/>
      <w:bookmarkEnd w:id="17"/>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w:lastRenderedPageBreak/>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El segundo método es la interpolación log-euclídea</w:t>
      </w:r>
      <w:r w:rsidR="00927ACB">
        <w:rPr>
          <w:lang w:eastAsia="es-ES"/>
        </w:rPr>
        <w:t xml:space="preserve"> </w:t>
      </w:r>
      <w:r w:rsidR="00B342F2">
        <w:rPr>
          <w:lang w:eastAsia="es-ES"/>
        </w:rPr>
        <w:fldChar w:fldCharType="begin"/>
      </w:r>
      <w:r w:rsidR="00927ACB">
        <w:rPr>
          <w:lang w:eastAsia="es-ES"/>
        </w:rPr>
        <w:instrText xml:space="preserve"> REF _Ref268041137 \n \h </w:instrText>
      </w:r>
      <w:r w:rsidR="00B342F2">
        <w:rPr>
          <w:lang w:eastAsia="es-ES"/>
        </w:rPr>
      </w:r>
      <w:r w:rsidR="00B342F2">
        <w:rPr>
          <w:lang w:eastAsia="es-ES"/>
        </w:rPr>
        <w:fldChar w:fldCharType="separate"/>
      </w:r>
      <w:r w:rsidR="004617F4">
        <w:rPr>
          <w:lang w:eastAsia="es-ES"/>
        </w:rPr>
        <w:t>[18]</w:t>
      </w:r>
      <w:r w:rsidR="00B342F2">
        <w:rPr>
          <w:lang w:eastAsia="es-ES"/>
        </w:rPr>
        <w:fldChar w:fldCharType="end"/>
      </w:r>
      <w:r>
        <w:rPr>
          <w:lang w:eastAsia="es-ES"/>
        </w:rPr>
        <w:t xml:space="preserve">,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B342F2"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Pr="001D4DCE" w:rsidRDefault="00075CD0" w:rsidP="001D4DCE">
      <w:pPr>
        <w:rPr>
          <w:rFonts w:eastAsiaTheme="minorEastAsia"/>
          <w:lang w:eastAsia="es-ES"/>
        </w:rPr>
      </w:pPr>
      <w:r w:rsidRPr="001D4DCE">
        <w:rPr>
          <w:rFonts w:eastAsiaTheme="minorEastAsia"/>
          <w:lang w:eastAsia="es-ES"/>
        </w:rPr>
        <w:t xml:space="preserve">En el caso particular de los tensores, el cálculo se simplifica. </w:t>
      </w:r>
      <w:r w:rsidR="001D4DCE" w:rsidRPr="001D4DCE">
        <w:rPr>
          <w:rFonts w:eastAsiaTheme="minorEastAsia"/>
          <w:lang w:eastAsia="es-ES"/>
        </w:rPr>
        <w:t xml:space="preserve">Sea un tensor </w:t>
      </w:r>
      <w:r w:rsidR="001D4DCE" w:rsidRPr="001D4DCE">
        <w:rPr>
          <w:rFonts w:eastAsiaTheme="minorEastAsia"/>
          <w:b/>
          <w:lang w:eastAsia="es-ES"/>
        </w:rPr>
        <w:t>T</w:t>
      </w:r>
      <w:r w:rsidR="001D4DCE" w:rsidRPr="001D4DCE">
        <w:rPr>
          <w:rFonts w:eastAsiaTheme="minorEastAsia"/>
          <w:lang w:eastAsia="es-ES"/>
        </w:rPr>
        <w:t xml:space="preserve">, </w:t>
      </w:r>
      <w:r w:rsidR="001D4DCE" w:rsidRPr="001D4DCE">
        <w:rPr>
          <w:b/>
          <w:lang w:eastAsia="es-ES"/>
        </w:rPr>
        <w:t>U</w:t>
      </w:r>
      <w:r w:rsidR="001D4DCE">
        <w:rPr>
          <w:lang w:eastAsia="es-ES"/>
        </w:rPr>
        <w:t xml:space="preserve"> la matriz de autovectores de </w:t>
      </w:r>
      <w:r w:rsidR="001D4DCE" w:rsidRPr="001D4DCE">
        <w:rPr>
          <w:b/>
          <w:lang w:eastAsia="es-ES"/>
        </w:rPr>
        <w:t>T</w:t>
      </w:r>
      <w:r w:rsidR="001D4DCE">
        <w:rPr>
          <w:lang w:eastAsia="es-ES"/>
        </w:rPr>
        <w:t xml:space="preserve"> y </w:t>
      </w:r>
      <w:r w:rsidR="001D4DCE" w:rsidRPr="001D4DCE">
        <w:rPr>
          <w:b/>
          <w:lang w:eastAsia="es-ES"/>
        </w:rPr>
        <w:t>D</w:t>
      </w:r>
      <w:r w:rsidR="001D4DCE">
        <w:rPr>
          <w:lang w:eastAsia="es-ES"/>
        </w:rPr>
        <w:t xml:space="preserve"> la matriz cuyos elementos diagonales son los autovalores de </w:t>
      </w:r>
      <w:r w:rsidR="001D4DCE" w:rsidRPr="001D4DCE">
        <w:rPr>
          <w:b/>
          <w:lang w:eastAsia="es-ES"/>
        </w:rPr>
        <w:t>T</w:t>
      </w:r>
      <w:r w:rsidR="001D4DCE" w:rsidRPr="001D4DCE">
        <w:rPr>
          <w:rFonts w:eastAsiaTheme="minorEastAsia"/>
          <w:lang w:eastAsia="es-ES"/>
        </w:rPr>
        <w:t xml:space="preserve">. Entonces el tensor tiene la forma </w:t>
      </w: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1D4DCE" w:rsidRPr="001D4DCE">
        <w:rPr>
          <w:rFonts w:eastAsiaTheme="minorEastAsia"/>
          <w:lang w:eastAsia="es-ES"/>
        </w:rPr>
        <w:t xml:space="preserve">, y su exponencial puede </w:t>
      </w:r>
      <w:r w:rsidRPr="001D4DCE">
        <w:rPr>
          <w:rFonts w:eastAsiaTheme="minorEastAsia"/>
          <w:lang w:eastAsia="es-ES"/>
        </w:rPr>
        <w:t>del siguiente modo:</w:t>
      </w:r>
    </w:p>
    <w:p w:rsidR="00075CD0" w:rsidRPr="00075CD0" w:rsidRDefault="00B342F2"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 xml:space="preserve">donde </w:t>
      </w:r>
      <w:r w:rsidRPr="00D60514">
        <w:rPr>
          <w:i/>
          <w:lang w:eastAsia="es-ES"/>
        </w:rPr>
        <w:t>exp(</w:t>
      </w:r>
      <w:r w:rsidRPr="00D60514">
        <w:rPr>
          <w:b/>
          <w:i/>
          <w:lang w:eastAsia="es-ES"/>
        </w:rPr>
        <w:t>D</w:t>
      </w:r>
      <w:r w:rsidRPr="00D60514">
        <w:rPr>
          <w:i/>
          <w:lang w:eastAsia="es-ES"/>
        </w:rPr>
        <w:t>)</w:t>
      </w:r>
      <w:r>
        <w:rPr>
          <w:lang w:eastAsia="es-ES"/>
        </w:rPr>
        <w:t xml:space="preserve"> es la exponencial de </w:t>
      </w:r>
      <w:r>
        <w:rPr>
          <w:b/>
          <w:lang w:eastAsia="es-ES"/>
        </w:rPr>
        <w:t>D</w:t>
      </w:r>
      <w:r w:rsidR="001D4DCE">
        <w:rPr>
          <w:lang w:eastAsia="es-ES"/>
        </w:rPr>
        <w:t>, calculada de esta forma</w:t>
      </w:r>
      <w:r>
        <w:rPr>
          <w:lang w:eastAsia="es-ES"/>
        </w:rPr>
        <w:t>:</w:t>
      </w:r>
    </w:p>
    <w:p w:rsidR="00FD70C2" w:rsidRPr="00075CD0" w:rsidRDefault="00B342F2"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t>Se define de forma similar el logaritmo de un tensor:</w:t>
      </w:r>
    </w:p>
    <w:p w:rsidR="00FD70C2" w:rsidRPr="00BA12E2" w:rsidRDefault="00B342F2"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B342F2"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w:lastRenderedPageBreak/>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r w:rsidR="004D38C4">
        <w:rPr>
          <w:rFonts w:eastAsiaTheme="minorEastAsia"/>
          <w:lang w:eastAsia="es-ES"/>
        </w:rPr>
        <w:t xml:space="preserve"> El método debe utilizarse si el tensor es semidefinido positivo, para mantener los logaritmos en valores reales.</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8" w:name="_Toc272706766"/>
      <w:r w:rsidRPr="007B3DF1">
        <w:t>Visualización</w:t>
      </w:r>
      <w:bookmarkEnd w:id="18"/>
    </w:p>
    <w:p w:rsidR="00666138" w:rsidRPr="00666138" w:rsidRDefault="00666138" w:rsidP="00666138">
      <w:pPr>
        <w:rPr>
          <w:lang w:eastAsia="es-ES"/>
        </w:rPr>
      </w:pPr>
    </w:p>
    <w:p w:rsidR="00420DEA" w:rsidRDefault="007B3DF1" w:rsidP="00C765EE">
      <w:pPr>
        <w:rPr>
          <w:lang w:eastAsia="es-ES"/>
        </w:rPr>
      </w:pPr>
      <w:r w:rsidRPr="007B3DF1">
        <w:rPr>
          <w:lang w:eastAsia="es-ES"/>
        </w:rPr>
        <w:t xml:space="preserve">Las técnicas científicas de visualización conjugan estructura e información </w:t>
      </w:r>
      <w:r w:rsidR="004D38C4">
        <w:rPr>
          <w:lang w:eastAsia="es-ES"/>
        </w:rPr>
        <w:t>a varios niveles</w:t>
      </w:r>
      <w:r w:rsidRPr="007B3DF1">
        <w:rPr>
          <w:lang w:eastAsia="es-ES"/>
        </w:rPr>
        <w:t xml:space="preserve">, desde los patrones a gran escala abarcando todo el conjunto de los datos, hasta las muestras individuales que lo componen. Los glifos representan múltiples valores </w:t>
      </w:r>
      <w:r w:rsidR="004D38C4">
        <w:rPr>
          <w:lang w:eastAsia="es-ES"/>
        </w:rPr>
        <w:t>codificándolos</w:t>
      </w:r>
      <w:r w:rsidRPr="007B3DF1">
        <w:rPr>
          <w:lang w:eastAsia="es-ES"/>
        </w:rPr>
        <w:t xml:space="preserve"> en la forma, tamaño, orientaci</w:t>
      </w:r>
      <w:r w:rsidR="004D38C4">
        <w:rPr>
          <w:lang w:eastAsia="es-ES"/>
        </w:rPr>
        <w:t>ón</w:t>
      </w:r>
      <w:r w:rsidRPr="007B3DF1">
        <w:rPr>
          <w:lang w:eastAsia="es-ES"/>
        </w:rPr>
        <w:t xml:space="preserve"> y apariencia superficial de una primitiva geométrica base</w:t>
      </w:r>
      <w:r w:rsidR="006673DB">
        <w:rPr>
          <w:lang w:eastAsia="es-ES"/>
        </w:rPr>
        <w:t xml:space="preserve"> </w:t>
      </w:r>
      <w:r w:rsidR="00B342F2">
        <w:rPr>
          <w:lang w:eastAsia="es-ES"/>
        </w:rPr>
        <w:fldChar w:fldCharType="begin"/>
      </w:r>
      <w:r w:rsidR="006673DB">
        <w:rPr>
          <w:lang w:eastAsia="es-ES"/>
        </w:rPr>
        <w:instrText xml:space="preserve"> REF _Ref268041793 \n \h </w:instrText>
      </w:r>
      <w:r w:rsidR="00B342F2">
        <w:rPr>
          <w:lang w:eastAsia="es-ES"/>
        </w:rPr>
      </w:r>
      <w:r w:rsidR="00B342F2">
        <w:rPr>
          <w:lang w:eastAsia="es-ES"/>
        </w:rPr>
        <w:fldChar w:fldCharType="separate"/>
      </w:r>
      <w:r w:rsidR="004617F4">
        <w:rPr>
          <w:lang w:eastAsia="es-ES"/>
        </w:rPr>
        <w:t>[16]</w:t>
      </w:r>
      <w:r w:rsidR="00B342F2">
        <w:rPr>
          <w:lang w:eastAsia="es-ES"/>
        </w:rPr>
        <w:fldChar w:fldCharType="end"/>
      </w:r>
      <w:r w:rsidRPr="007B3DF1">
        <w:rPr>
          <w:lang w:eastAsia="es-ES"/>
        </w:rPr>
        <w:t xml:space="preserve">. Idealmente, una composición adecuada de múltiples glifos a lo largo del campo tensorial puede dar pistas sobre las características a mayor escala que pueden ser exploradas posteriormente y extraídas con otras técnicas de visualización, por ejemplo, </w:t>
      </w:r>
      <w:r w:rsidRPr="00D60514">
        <w:rPr>
          <w:i/>
          <w:lang w:eastAsia="es-ES"/>
        </w:rPr>
        <w:t>hyperstreamlines</w:t>
      </w:r>
      <w:r w:rsidRPr="007B3DF1">
        <w:rPr>
          <w:lang w:eastAsia="es-ES"/>
        </w:rPr>
        <w:t>.</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las características de G alineadas con los ejes (como las aristas de un cubo, o el eje de un cilindro) se 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lastRenderedPageBreak/>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B03207" w:rsidRDefault="007B3DF1" w:rsidP="00B03207">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w:t>
      </w:r>
      <w:r w:rsidR="00B94B84">
        <w:rPr>
          <w:lang w:eastAsia="es-ES"/>
        </w:rPr>
        <w:t xml:space="preserve"> </w:t>
      </w:r>
      <w:r w:rsidR="00B342F2">
        <w:rPr>
          <w:lang w:eastAsia="es-ES"/>
        </w:rPr>
        <w:fldChar w:fldCharType="begin"/>
      </w:r>
      <w:r w:rsidR="00B94B84">
        <w:rPr>
          <w:lang w:eastAsia="es-ES"/>
        </w:rPr>
        <w:instrText xml:space="preserve"> REF _Ref268105460 \r \h </w:instrText>
      </w:r>
      <w:r w:rsidR="00B342F2">
        <w:rPr>
          <w:lang w:eastAsia="es-ES"/>
        </w:rPr>
      </w:r>
      <w:r w:rsidR="00B342F2">
        <w:rPr>
          <w:lang w:eastAsia="es-ES"/>
        </w:rPr>
        <w:fldChar w:fldCharType="separate"/>
      </w:r>
      <w:r w:rsidR="004617F4">
        <w:rPr>
          <w:lang w:eastAsia="es-ES"/>
        </w:rPr>
        <w:t>[17]</w:t>
      </w:r>
      <w:r w:rsidR="00B342F2">
        <w:rPr>
          <w:lang w:eastAsia="es-ES"/>
        </w:rPr>
        <w:fldChar w:fldCharType="end"/>
      </w:r>
      <w:r w:rsidRPr="007B3DF1">
        <w:rPr>
          <w:lang w:eastAsia="es-ES"/>
        </w:rPr>
        <w:t>.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r w:rsidR="00B03207">
        <w:rPr>
          <w:lang w:eastAsia="es-ES"/>
        </w:rPr>
        <w:t xml:space="preserve"> La </w:t>
      </w:r>
      <w:r w:rsidR="00B342F2">
        <w:rPr>
          <w:lang w:eastAsia="es-ES"/>
        </w:rPr>
        <w:fldChar w:fldCharType="begin"/>
      </w:r>
      <w:r w:rsidR="00B03207">
        <w:rPr>
          <w:lang w:eastAsia="es-ES"/>
        </w:rPr>
        <w:instrText xml:space="preserve"> REF _Ref266444136 \h </w:instrText>
      </w:r>
      <w:r w:rsidR="00B342F2">
        <w:rPr>
          <w:lang w:eastAsia="es-ES"/>
        </w:rPr>
      </w:r>
      <w:r w:rsidR="00B342F2">
        <w:rPr>
          <w:lang w:eastAsia="es-ES"/>
        </w:rPr>
        <w:fldChar w:fldCharType="separate"/>
      </w:r>
      <w:r w:rsidR="004617F4" w:rsidRPr="00B03207">
        <w:t xml:space="preserve">Figura </w:t>
      </w:r>
      <w:r w:rsidR="004617F4">
        <w:rPr>
          <w:noProof/>
        </w:rPr>
        <w:t>2</w:t>
      </w:r>
      <w:r w:rsidR="004617F4">
        <w:t>.</w:t>
      </w:r>
      <w:r w:rsidR="004617F4">
        <w:rPr>
          <w:noProof/>
        </w:rPr>
        <w:t>1</w:t>
      </w:r>
      <w:r w:rsidR="00B342F2">
        <w:rPr>
          <w:lang w:eastAsia="es-ES"/>
        </w:rPr>
        <w:fldChar w:fldCharType="end"/>
      </w:r>
      <w:r w:rsidR="00B03207">
        <w:rPr>
          <w:lang w:eastAsia="es-ES"/>
        </w:rPr>
        <w:t>.a muestra varios elipsoides en función de los coeficientes geométricos del tensor. En la parte superior aparece el glifo isótropo, representado por una esfera. El caso lineal aparece en la parte inferior izquierda, y el planar en la parte inferior derecha. El resto de figuras muestran casos intermedios.</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C765EE" w:rsidRDefault="007B3DF1" w:rsidP="00C765EE">
      <w:pPr>
        <w:rPr>
          <w:lang w:eastAsia="es-ES"/>
        </w:rPr>
      </w:pPr>
      <w:r w:rsidRPr="007B3DF1">
        <w:rPr>
          <w:lang w:eastAsia="es-ES"/>
        </w:rPr>
        <w:t>Otras formas sencillas de glifos son los cilindro</w:t>
      </w:r>
      <w:r w:rsidR="00B03207">
        <w:rPr>
          <w:lang w:eastAsia="es-ES"/>
        </w:rPr>
        <w:t xml:space="preserve">s y los cuboides. Como se muestra en la </w:t>
      </w:r>
      <w:r w:rsidR="00B342F2">
        <w:rPr>
          <w:lang w:eastAsia="es-ES"/>
        </w:rPr>
        <w:fldChar w:fldCharType="begin"/>
      </w:r>
      <w:r w:rsidR="00B03207">
        <w:rPr>
          <w:lang w:eastAsia="es-ES"/>
        </w:rPr>
        <w:instrText xml:space="preserve"> REF _Ref266444136 \h </w:instrText>
      </w:r>
      <w:r w:rsidR="00B342F2">
        <w:rPr>
          <w:lang w:eastAsia="es-ES"/>
        </w:rPr>
      </w:r>
      <w:r w:rsidR="00B342F2">
        <w:rPr>
          <w:lang w:eastAsia="es-ES"/>
        </w:rPr>
        <w:fldChar w:fldCharType="separate"/>
      </w:r>
      <w:r w:rsidR="004617F4" w:rsidRPr="00B03207">
        <w:t xml:space="preserve">Figura </w:t>
      </w:r>
      <w:r w:rsidR="004617F4">
        <w:rPr>
          <w:noProof/>
        </w:rPr>
        <w:t>2</w:t>
      </w:r>
      <w:r w:rsidR="004617F4">
        <w:t>.</w:t>
      </w:r>
      <w:r w:rsidR="004617F4">
        <w:rPr>
          <w:noProof/>
        </w:rPr>
        <w:t>1</w:t>
      </w:r>
      <w:r w:rsidR="00B342F2">
        <w:rPr>
          <w:lang w:eastAsia="es-ES"/>
        </w:rPr>
        <w:fldChar w:fldCharType="end"/>
      </w:r>
      <w:r w:rsidR="00B03207">
        <w:rPr>
          <w:lang w:eastAsia="es-ES"/>
        </w:rPr>
        <w:t>.b, los cuboides</w:t>
      </w:r>
      <w:r w:rsidRPr="007B3DF1">
        <w:rPr>
          <w:lang w:eastAsia="es-ES"/>
        </w:rPr>
        <w:t xml:space="preserve">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5B0FC1" w:rsidRDefault="005B0FC1" w:rsidP="00C765EE">
      <w:pPr>
        <w:rPr>
          <w:lang w:eastAsia="es-ES"/>
        </w:rPr>
      </w:pPr>
    </w:p>
    <w:p w:rsidR="00055F7E" w:rsidRDefault="007B3DF1" w:rsidP="00055F7E">
      <w:pPr>
        <w:rPr>
          <w:lang w:eastAsia="es-ES"/>
        </w:rPr>
      </w:pPr>
      <w:r w:rsidRPr="007B3DF1">
        <w:rPr>
          <w:lang w:eastAsia="es-ES"/>
        </w:rPr>
        <w:t>Los glifos cilíndricos</w:t>
      </w:r>
      <w:r w:rsidR="000E1118">
        <w:rPr>
          <w:lang w:eastAsia="es-ES"/>
        </w:rPr>
        <w:t xml:space="preserve">, mostrados en la </w:t>
      </w:r>
      <w:r w:rsidR="00B342F2">
        <w:rPr>
          <w:lang w:eastAsia="es-ES"/>
        </w:rPr>
        <w:fldChar w:fldCharType="begin"/>
      </w:r>
      <w:r w:rsidR="00B03207">
        <w:rPr>
          <w:lang w:eastAsia="es-ES"/>
        </w:rPr>
        <w:instrText xml:space="preserve"> REF _Ref266444136 \h </w:instrText>
      </w:r>
      <w:r w:rsidR="00B342F2">
        <w:rPr>
          <w:lang w:eastAsia="es-ES"/>
        </w:rPr>
      </w:r>
      <w:r w:rsidR="00B342F2">
        <w:rPr>
          <w:lang w:eastAsia="es-ES"/>
        </w:rPr>
        <w:fldChar w:fldCharType="separate"/>
      </w:r>
      <w:r w:rsidR="004617F4" w:rsidRPr="00B03207">
        <w:t xml:space="preserve">Figura </w:t>
      </w:r>
      <w:r w:rsidR="004617F4">
        <w:rPr>
          <w:noProof/>
        </w:rPr>
        <w:t>2</w:t>
      </w:r>
      <w:r w:rsidR="004617F4">
        <w:t>.</w:t>
      </w:r>
      <w:r w:rsidR="004617F4">
        <w:rPr>
          <w:noProof/>
        </w:rPr>
        <w:t>1</w:t>
      </w:r>
      <w:r w:rsidR="00B342F2">
        <w:rPr>
          <w:lang w:eastAsia="es-ES"/>
        </w:rPr>
        <w:fldChar w:fldCharType="end"/>
      </w:r>
      <w:r w:rsidR="000E1118">
        <w:rPr>
          <w:lang w:eastAsia="es-ES"/>
        </w:rPr>
        <w:t>.c,</w:t>
      </w:r>
      <w:r w:rsidR="00B03207">
        <w:rPr>
          <w:lang w:eastAsia="es-ES"/>
        </w:rPr>
        <w:t xml:space="preserve"> </w:t>
      </w:r>
      <w:r w:rsidRPr="007B3DF1">
        <w:rPr>
          <w:lang w:eastAsia="es-ES"/>
        </w:rPr>
        <w:t xml:space="preserve">no presentan este problema, al alinear sus ejes de rotación con el autovector para el cual la precisión numérica es mayor, es decir, el autovector asociado al mayor autovalor para el caso lineal, y el asociado al menor autovalor en el caso de un plano. Pero esto provoca un problema de discontinuidad </w:t>
      </w:r>
      <w:r w:rsidR="00055F7E">
        <w:rPr>
          <w:lang w:eastAsia="es-ES"/>
        </w:rPr>
        <w:t>entre</w:t>
      </w:r>
      <w:r w:rsidRPr="007B3DF1">
        <w:rPr>
          <w:lang w:eastAsia="es-ES"/>
        </w:rPr>
        <w:t xml:space="preserve"> </w:t>
      </w:r>
      <w:r w:rsidR="00702C9C" w:rsidRPr="007B3DF1">
        <w:rPr>
          <w:lang w:eastAsia="es-ES"/>
        </w:rPr>
        <w:t>el caso lineal</w:t>
      </w:r>
      <w:r w:rsidRPr="007B3DF1">
        <w:rPr>
          <w:lang w:eastAsia="es-ES"/>
        </w:rPr>
        <w:t xml:space="preserve"> y planar. Así, cambios arbitrariamente pequeños en la forma del tensor pueden provocar cambios discontinuos en la dirección del glifo</w:t>
      </w:r>
      <w:r w:rsidR="005B0FC1">
        <w:rPr>
          <w:lang w:eastAsia="es-ES"/>
        </w:rPr>
        <w:t>.</w:t>
      </w:r>
    </w:p>
    <w:p w:rsidR="005B0FC1" w:rsidRDefault="00B03207" w:rsidP="005B0FC1">
      <w:pPr>
        <w:keepNext/>
        <w:ind w:firstLine="0"/>
      </w:pPr>
      <w:r>
        <w:rPr>
          <w:noProof/>
          <w:lang w:eastAsia="es-ES"/>
        </w:rPr>
        <w:lastRenderedPageBreak/>
        <w:drawing>
          <wp:inline distT="0" distB="0" distL="0" distR="0">
            <wp:extent cx="4886325" cy="1371600"/>
            <wp:effectExtent l="19050" t="0" r="952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5B0FC1" w:rsidRPr="00B03207" w:rsidRDefault="005B0FC1" w:rsidP="006673DB">
      <w:pPr>
        <w:pStyle w:val="Epgrafe"/>
        <w:ind w:firstLine="0"/>
        <w:rPr>
          <w:color w:val="auto"/>
        </w:rPr>
      </w:pPr>
      <w:bookmarkStart w:id="19" w:name="_Ref266444136"/>
      <w:bookmarkStart w:id="20" w:name="_Toc272706856"/>
      <w:r w:rsidRPr="00B03207">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2</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w:t>
      </w:r>
      <w:r w:rsidR="003879FA">
        <w:rPr>
          <w:color w:val="auto"/>
        </w:rPr>
        <w:fldChar w:fldCharType="end"/>
      </w:r>
      <w:bookmarkEnd w:id="19"/>
      <w:r w:rsidRPr="00B03207">
        <w:rPr>
          <w:color w:val="auto"/>
        </w:rPr>
        <w:t>. Diferentes geometrías de glifo: (a) cuboides, (b) cilindros, (c) elipsoides</w:t>
      </w:r>
      <w:r w:rsidR="006673DB">
        <w:rPr>
          <w:color w:val="auto"/>
        </w:rPr>
        <w:t xml:space="preserve"> </w:t>
      </w:r>
      <w:r w:rsidR="00B342F2">
        <w:rPr>
          <w:color w:val="auto"/>
        </w:rPr>
        <w:fldChar w:fldCharType="begin"/>
      </w:r>
      <w:r w:rsidR="00B94B84">
        <w:rPr>
          <w:color w:val="auto"/>
        </w:rPr>
        <w:instrText xml:space="preserve"> REF _Ref268041793 \r \h </w:instrText>
      </w:r>
      <w:r w:rsidR="00B342F2">
        <w:rPr>
          <w:color w:val="auto"/>
        </w:rPr>
      </w:r>
      <w:r w:rsidR="00B342F2">
        <w:rPr>
          <w:color w:val="auto"/>
        </w:rPr>
        <w:fldChar w:fldCharType="separate"/>
      </w:r>
      <w:r w:rsidR="004617F4">
        <w:rPr>
          <w:color w:val="auto"/>
        </w:rPr>
        <w:t>[16]</w:t>
      </w:r>
      <w:bookmarkEnd w:id="20"/>
      <w:r w:rsidR="00B342F2">
        <w:rPr>
          <w:color w:val="auto"/>
        </w:rPr>
        <w:fldChar w:fldCharType="end"/>
      </w:r>
    </w:p>
    <w:p w:rsidR="005B0FC1" w:rsidRDefault="005B0FC1" w:rsidP="005B0FC1"/>
    <w:p w:rsidR="002574CB" w:rsidRDefault="007B3DF1" w:rsidP="00C765EE">
      <w:pPr>
        <w:rPr>
          <w:lang w:eastAsia="es-ES"/>
        </w:rPr>
      </w:pPr>
      <w:r w:rsidRPr="007B3DF1">
        <w:rPr>
          <w:lang w:eastAsia="es-ES"/>
        </w:rPr>
        <w:t xml:space="preserve">Una cuarta geometría, las supercuádricas, más compleja que las anteriores, pretende superar </w:t>
      </w:r>
      <w:r w:rsidR="004D38C4">
        <w:rPr>
          <w:lang w:eastAsia="es-ES"/>
        </w:rPr>
        <w:t>estos problemas</w:t>
      </w:r>
      <w:r w:rsidRPr="007B3DF1">
        <w:rPr>
          <w:lang w:eastAsia="es-ES"/>
        </w:rPr>
        <w:t>. Las supercuádricas pueden parametrizarse explícitamente como:</w:t>
      </w:r>
    </w:p>
    <w:p w:rsidR="002574CB" w:rsidRPr="003B7A51" w:rsidRDefault="00B342F2"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r w:rsidR="006A4BC0" w:rsidRPr="006A4BC0">
        <w:rPr>
          <w:lang w:eastAsia="es-ES"/>
        </w:rPr>
        <w:t xml:space="preserve"> </w:t>
      </w:r>
      <w:r w:rsidR="006A4BC0">
        <w:rPr>
          <w:lang w:eastAsia="es-ES"/>
        </w:rPr>
        <w:t xml:space="preserve">La </w:t>
      </w:r>
      <w:r w:rsidR="00B342F2">
        <w:rPr>
          <w:lang w:eastAsia="es-ES"/>
        </w:rPr>
        <w:fldChar w:fldCharType="begin"/>
      </w:r>
      <w:r w:rsidR="008B4923">
        <w:rPr>
          <w:lang w:eastAsia="es-ES"/>
        </w:rPr>
        <w:instrText xml:space="preserve"> REF _Ref266448466 \h </w:instrText>
      </w:r>
      <w:r w:rsidR="00B342F2">
        <w:rPr>
          <w:lang w:eastAsia="es-ES"/>
        </w:rPr>
      </w:r>
      <w:r w:rsidR="00B342F2">
        <w:rPr>
          <w:lang w:eastAsia="es-ES"/>
        </w:rPr>
        <w:fldChar w:fldCharType="separate"/>
      </w:r>
      <w:r w:rsidR="004617F4" w:rsidRPr="000E1118">
        <w:t xml:space="preserve">Figura </w:t>
      </w:r>
      <w:r w:rsidR="004617F4">
        <w:rPr>
          <w:noProof/>
        </w:rPr>
        <w:t>2</w:t>
      </w:r>
      <w:r w:rsidR="004617F4">
        <w:t>.</w:t>
      </w:r>
      <w:r w:rsidR="004617F4">
        <w:rPr>
          <w:noProof/>
        </w:rPr>
        <w:t>2</w:t>
      </w:r>
      <w:r w:rsidR="00B342F2">
        <w:rPr>
          <w:lang w:eastAsia="es-ES"/>
        </w:rPr>
        <w:fldChar w:fldCharType="end"/>
      </w:r>
      <w:r w:rsidR="006A4BC0">
        <w:rPr>
          <w:lang w:eastAsia="es-ES"/>
        </w:rPr>
        <w:t xml:space="preserve"> muestra el efecto del parámetro </w:t>
      </w:r>
      <w:r w:rsidR="006A4BC0" w:rsidRPr="007B3DF1">
        <w:rPr>
          <w:lang w:eastAsia="es-ES"/>
        </w:rPr>
        <w:t xml:space="preserve">γ </w:t>
      </w:r>
      <w:r w:rsidR="006A4BC0">
        <w:rPr>
          <w:lang w:eastAsia="es-ES"/>
        </w:rPr>
        <w:t>en la forma de las supercuádricas.</w:t>
      </w:r>
    </w:p>
    <w:p w:rsidR="00D42813" w:rsidRDefault="00B342F2"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B342F2"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B342F2" w:rsidP="00C765EE">
      <w:pPr>
        <w:rPr>
          <w:lang w:eastAsia="es-E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8.3pt;margin-top:131.35pt;width:384.75pt;height:21pt;z-index:251663360" stroked="f">
            <v:textbox style="mso-next-textbox:#_x0000_s1028;mso-fit-shape-to-text:t" inset="0,0,0,0">
              <w:txbxContent>
                <w:p w:rsidR="00A57D7C" w:rsidRPr="000E1118" w:rsidRDefault="00A57D7C" w:rsidP="006673DB">
                  <w:pPr>
                    <w:pStyle w:val="Epgrafe"/>
                    <w:ind w:firstLine="0"/>
                    <w:rPr>
                      <w:noProof/>
                      <w:color w:val="auto"/>
                      <w:sz w:val="24"/>
                    </w:rPr>
                  </w:pPr>
                  <w:bookmarkStart w:id="21" w:name="_Ref266448466"/>
                  <w:bookmarkStart w:id="22" w:name="_Toc272706857"/>
                  <w:r w:rsidRPr="000E1118">
                    <w:rPr>
                      <w:color w:val="auto"/>
                    </w:rPr>
                    <w:t xml:space="preserve">Figura </w:t>
                  </w:r>
                  <w:r>
                    <w:rPr>
                      <w:color w:val="auto"/>
                    </w:rPr>
                    <w:fldChar w:fldCharType="begin"/>
                  </w:r>
                  <w:r>
                    <w:rPr>
                      <w:color w:val="auto"/>
                    </w:rPr>
                    <w:instrText xml:space="preserve"> STYLEREF 1 \s </w:instrText>
                  </w:r>
                  <w:r>
                    <w:rPr>
                      <w:color w:val="auto"/>
                    </w:rPr>
                    <w:fldChar w:fldCharType="separate"/>
                  </w:r>
                  <w:r>
                    <w:rPr>
                      <w:noProof/>
                      <w:color w:val="auto"/>
                    </w:rPr>
                    <w:t>2</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Pr>
                      <w:noProof/>
                      <w:color w:val="auto"/>
                    </w:rPr>
                    <w:t>2</w:t>
                  </w:r>
                  <w:r>
                    <w:rPr>
                      <w:color w:val="auto"/>
                    </w:rPr>
                    <w:fldChar w:fldCharType="end"/>
                  </w:r>
                  <w:bookmarkEnd w:id="21"/>
                  <w:r w:rsidRPr="000E1118">
                    <w:rPr>
                      <w:color w:val="auto"/>
                    </w:rPr>
                    <w:t>. Glifos supercuádrico</w:t>
                  </w:r>
                  <w:r>
                    <w:rPr>
                      <w:color w:val="auto"/>
                    </w:rPr>
                    <w:t xml:space="preserve">s en función del parámetro γ </w:t>
                  </w:r>
                  <w:r>
                    <w:rPr>
                      <w:color w:val="auto"/>
                    </w:rPr>
                    <w:fldChar w:fldCharType="begin"/>
                  </w:r>
                  <w:r>
                    <w:rPr>
                      <w:color w:val="auto"/>
                    </w:rPr>
                    <w:instrText xml:space="preserve"> REF _Ref268041793 \r \h </w:instrText>
                  </w:r>
                  <w:r>
                    <w:rPr>
                      <w:color w:val="auto"/>
                    </w:rPr>
                  </w:r>
                  <w:r>
                    <w:rPr>
                      <w:color w:val="auto"/>
                    </w:rPr>
                    <w:fldChar w:fldCharType="separate"/>
                  </w:r>
                  <w:r>
                    <w:rPr>
                      <w:color w:val="auto"/>
                    </w:rPr>
                    <w:t>[16]</w:t>
                  </w:r>
                  <w:bookmarkEnd w:id="22"/>
                  <w:r>
                    <w:rPr>
                      <w:color w:val="auto"/>
                    </w:rPr>
                    <w:fldChar w:fldCharType="end"/>
                  </w:r>
                </w:p>
              </w:txbxContent>
            </v:textbox>
            <w10:wrap type="topAndBottom"/>
          </v:shape>
        </w:pict>
      </w:r>
      <w:r w:rsidR="000E1118">
        <w:rPr>
          <w:noProof/>
          <w:lang w:eastAsia="es-ES"/>
        </w:rPr>
        <w:drawing>
          <wp:anchor distT="0" distB="0" distL="114300" distR="114300" simplePos="0" relativeHeight="251661312" behindDoc="0" locked="0" layoutInCell="1" allowOverlap="1">
            <wp:simplePos x="0" y="0"/>
            <wp:positionH relativeFrom="column">
              <wp:posOffset>105410</wp:posOffset>
            </wp:positionH>
            <wp:positionV relativeFrom="paragraph">
              <wp:posOffset>229870</wp:posOffset>
            </wp:positionV>
            <wp:extent cx="4886325" cy="1276350"/>
            <wp:effectExtent l="19050" t="0" r="9525"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srcRect/>
                    <a:stretch>
                      <a:fillRect/>
                    </a:stretch>
                  </pic:blipFill>
                  <pic:spPr bwMode="auto">
                    <a:xfrm>
                      <a:off x="0" y="0"/>
                      <a:ext cx="4886325" cy="1276350"/>
                    </a:xfrm>
                    <a:prstGeom prst="rect">
                      <a:avLst/>
                    </a:prstGeom>
                    <a:noFill/>
                    <a:ln w="9525">
                      <a:noFill/>
                      <a:miter lim="800000"/>
                      <a:headEnd/>
                      <a:tailEnd/>
                    </a:ln>
                  </pic:spPr>
                </pic:pic>
              </a:graphicData>
            </a:graphic>
          </wp:anchor>
        </w:drawing>
      </w:r>
    </w:p>
    <w:p w:rsidR="000E1118" w:rsidRDefault="007B3DF1" w:rsidP="000E1118">
      <w:pPr>
        <w:rPr>
          <w:lang w:eastAsia="es-ES"/>
        </w:rPr>
      </w:pPr>
      <w:r w:rsidRPr="007B3DF1">
        <w:rPr>
          <w:lang w:eastAsia="es-ES"/>
        </w:rPr>
        <w:lastRenderedPageBreak/>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0E1118" w:rsidRDefault="000E1118" w:rsidP="000E1118">
      <w:pPr>
        <w:rPr>
          <w:lang w:eastAsia="es-ES"/>
        </w:rPr>
      </w:pPr>
    </w:p>
    <w:p w:rsidR="000E1118" w:rsidRPr="000E1118" w:rsidRDefault="000E1118" w:rsidP="000E1118">
      <w:pPr>
        <w:rPr>
          <w:lang w:eastAsia="es-ES"/>
        </w:rPr>
      </w:pPr>
    </w:p>
    <w:p w:rsidR="00791DA2" w:rsidRDefault="00791DA2" w:rsidP="00A13229">
      <w:pPr>
        <w:pStyle w:val="Ttulo2"/>
      </w:pPr>
      <w:bookmarkStart w:id="23" w:name="_Toc272706767"/>
      <w:r w:rsidRPr="00A13229">
        <w:t>Tractografía</w:t>
      </w:r>
      <w:bookmarkEnd w:id="23"/>
    </w:p>
    <w:p w:rsidR="00791DA2" w:rsidRDefault="00791DA2" w:rsidP="00C765EE">
      <w:pPr>
        <w:rPr>
          <w:lang w:eastAsia="es-ES"/>
        </w:rPr>
      </w:pPr>
    </w:p>
    <w:p w:rsidR="00791DA2" w:rsidRDefault="00CB000F" w:rsidP="00C765EE">
      <w:pPr>
        <w:rPr>
          <w:lang w:eastAsia="es-ES"/>
        </w:rPr>
      </w:pPr>
      <w:r>
        <w:rPr>
          <w:lang w:eastAsia="es-ES"/>
        </w:rPr>
        <w:t>La tractografía</w:t>
      </w:r>
      <w:r w:rsidR="006673DB">
        <w:rPr>
          <w:lang w:eastAsia="es-ES"/>
        </w:rPr>
        <w:t xml:space="preserve"> </w:t>
      </w:r>
      <w:r w:rsidR="00B342F2">
        <w:rPr>
          <w:lang w:eastAsia="es-ES"/>
        </w:rPr>
        <w:fldChar w:fldCharType="begin"/>
      </w:r>
      <w:r w:rsidR="006673DB">
        <w:rPr>
          <w:lang w:eastAsia="es-ES"/>
        </w:rPr>
        <w:instrText xml:space="preserve"> REF _Ref268042020 \n \h </w:instrText>
      </w:r>
      <w:r w:rsidR="00B342F2">
        <w:rPr>
          <w:lang w:eastAsia="es-ES"/>
        </w:rPr>
      </w:r>
      <w:r w:rsidR="00B342F2">
        <w:rPr>
          <w:lang w:eastAsia="es-ES"/>
        </w:rPr>
        <w:fldChar w:fldCharType="separate"/>
      </w:r>
      <w:r w:rsidR="004617F4">
        <w:rPr>
          <w:lang w:eastAsia="es-ES"/>
        </w:rPr>
        <w:t>[20]</w:t>
      </w:r>
      <w:r w:rsidR="00B342F2">
        <w:rPr>
          <w:lang w:eastAsia="es-ES"/>
        </w:rPr>
        <w:fldChar w:fldCharType="end"/>
      </w:r>
      <w:r>
        <w:rPr>
          <w:lang w:eastAsia="es-ES"/>
        </w:rPr>
        <w:t xml:space="preserve">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5A0D22" w:rsidRPr="009E3D7C" w:rsidRDefault="005A0D22" w:rsidP="009E3D7C">
      <w:pPr>
        <w:tabs>
          <w:tab w:val="clear" w:pos="1701"/>
        </w:tabs>
        <w:spacing w:line="276" w:lineRule="auto"/>
        <w:ind w:firstLine="0"/>
        <w:contextualSpacing w:val="0"/>
        <w:jc w:val="left"/>
        <w:rPr>
          <w:rFonts w:asciiTheme="majorHAnsi" w:hAnsiTheme="majorHAnsi"/>
          <w:b/>
          <w:sz w:val="40"/>
        </w:rPr>
      </w:pPr>
    </w:p>
    <w:p w:rsidR="005A0D22" w:rsidRPr="005A0D22" w:rsidRDefault="005A0D22" w:rsidP="005A0D22">
      <w:pPr>
        <w:rPr>
          <w:lang w:eastAsia="es-ES"/>
        </w:rPr>
        <w:sectPr w:rsidR="005A0D22" w:rsidRPr="005A0D22" w:rsidSect="003F5AE0">
          <w:headerReference w:type="even" r:id="rId22"/>
          <w:headerReference w:type="default" r:id="rId23"/>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4" w:name="_Toc272706768"/>
      <w:r w:rsidR="00ED7C97" w:rsidRPr="00C6736B">
        <w:t>Imagen por tensor de esfuerzo</w:t>
      </w:r>
      <w:bookmarkEnd w:id="24"/>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24"/>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5" w:name="_Toc272706769"/>
      <w:r>
        <w:lastRenderedPageBreak/>
        <w:t>Introducción</w:t>
      </w:r>
      <w:bookmarkEnd w:id="25"/>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w:t>
      </w:r>
      <w:r w:rsidR="00A57D7C">
        <w:rPr>
          <w:lang w:eastAsia="es-ES"/>
        </w:rPr>
        <w:t>aria, se le practican una serie</w:t>
      </w:r>
      <w:r w:rsidRPr="00121CC6">
        <w:rPr>
          <w:lang w:eastAsia="es-ES"/>
        </w:rPr>
        <w:t xml:space="preserve"> de pruebas diagnósticas</w:t>
      </w:r>
      <w:r w:rsidR="00F563A8">
        <w:rPr>
          <w:lang w:eastAsia="es-ES"/>
        </w:rPr>
        <w:t xml:space="preserve"> </w:t>
      </w:r>
      <w:r w:rsidR="00B342F2">
        <w:rPr>
          <w:lang w:eastAsia="es-ES"/>
        </w:rPr>
        <w:fldChar w:fldCharType="begin"/>
      </w:r>
      <w:r w:rsidR="00F563A8">
        <w:rPr>
          <w:lang w:eastAsia="es-ES"/>
        </w:rPr>
        <w:instrText xml:space="preserve"> REF _Ref268102597 \r \h </w:instrText>
      </w:r>
      <w:r w:rsidR="00B342F2">
        <w:rPr>
          <w:lang w:eastAsia="es-ES"/>
        </w:rPr>
      </w:r>
      <w:r w:rsidR="00B342F2">
        <w:rPr>
          <w:lang w:eastAsia="es-ES"/>
        </w:rPr>
        <w:fldChar w:fldCharType="separate"/>
      </w:r>
      <w:r w:rsidR="004617F4">
        <w:rPr>
          <w:lang w:eastAsia="es-ES"/>
        </w:rPr>
        <w:t>[21]</w:t>
      </w:r>
      <w:r w:rsidR="00B342F2">
        <w:rPr>
          <w:lang w:eastAsia="es-ES"/>
        </w:rPr>
        <w:fldChar w:fldCharType="end"/>
      </w:r>
      <w:r w:rsidRPr="00121CC6">
        <w:rPr>
          <w:lang w:eastAsia="es-ES"/>
        </w:rPr>
        <w:t xml:space="preserve">, </w:t>
      </w:r>
      <w:r w:rsidR="00A57D7C">
        <w:rPr>
          <w:lang w:eastAsia="es-ES"/>
        </w:rPr>
        <w:t>progresivamente</w:t>
      </w:r>
      <w:r w:rsidRPr="00121CC6">
        <w:rPr>
          <w:lang w:eastAsia="es-ES"/>
        </w:rPr>
        <w:t xml:space="preserve"> más específica</w:t>
      </w:r>
      <w:r w:rsidR="00A57D7C">
        <w:rPr>
          <w:lang w:eastAsia="es-ES"/>
        </w:rPr>
        <w:t>s</w:t>
      </w:r>
      <w:r w:rsidRPr="00121CC6">
        <w:rPr>
          <w:lang w:eastAsia="es-ES"/>
        </w:rPr>
        <w:t xml:space="preserve"> pero también más invasiva</w:t>
      </w:r>
      <w:r w:rsidR="00A57D7C">
        <w:rPr>
          <w:lang w:eastAsia="es-ES"/>
        </w:rPr>
        <w:t>s</w:t>
      </w:r>
      <w:r w:rsidRPr="00121CC6">
        <w:rPr>
          <w:lang w:eastAsia="es-ES"/>
        </w:rPr>
        <w:t xml:space="preserve"> o costosa</w:t>
      </w:r>
      <w:r w:rsidR="00A57D7C">
        <w:rPr>
          <w:lang w:eastAsia="es-ES"/>
        </w:rPr>
        <w:t>s</w:t>
      </w:r>
      <w:r w:rsidRPr="00121CC6">
        <w:rPr>
          <w:lang w:eastAsia="es-ES"/>
        </w:rPr>
        <w:t>.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w:t>
      </w:r>
      <w:r w:rsidR="00F563A8">
        <w:rPr>
          <w:lang w:eastAsia="es-ES"/>
        </w:rPr>
        <w:t xml:space="preserve"> </w:t>
      </w:r>
      <w:r w:rsidR="00B342F2">
        <w:rPr>
          <w:lang w:eastAsia="es-ES"/>
        </w:rPr>
        <w:fldChar w:fldCharType="begin"/>
      </w:r>
      <w:r w:rsidR="00F563A8">
        <w:rPr>
          <w:lang w:eastAsia="es-ES"/>
        </w:rPr>
        <w:instrText xml:space="preserve"> REF _Ref268102597 \r \h </w:instrText>
      </w:r>
      <w:r w:rsidR="00B342F2">
        <w:rPr>
          <w:lang w:eastAsia="es-ES"/>
        </w:rPr>
      </w:r>
      <w:r w:rsidR="00B342F2">
        <w:rPr>
          <w:lang w:eastAsia="es-ES"/>
        </w:rPr>
        <w:fldChar w:fldCharType="separate"/>
      </w:r>
      <w:r w:rsidR="004617F4">
        <w:rPr>
          <w:lang w:eastAsia="es-ES"/>
        </w:rPr>
        <w:t>[21]</w:t>
      </w:r>
      <w:r w:rsidR="00B342F2">
        <w:rPr>
          <w:lang w:eastAsia="es-ES"/>
        </w:rPr>
        <w:fldChar w:fldCharType="end"/>
      </w:r>
      <w:r w:rsidRPr="00121CC6">
        <w:rPr>
          <w:lang w:eastAsia="es-ES"/>
        </w:rPr>
        <w:t>.</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26" w:name="_Toc272706770"/>
      <w:r w:rsidRPr="00121CC6">
        <w:t>Técnicas para la detección del movimiento en MRI</w:t>
      </w:r>
      <w:bookmarkEnd w:id="26"/>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w:t>
      </w:r>
      <w:r w:rsidR="00EC7B37">
        <w:rPr>
          <w:lang w:eastAsia="es-ES"/>
        </w:rPr>
        <w:t xml:space="preserve"> </w:t>
      </w:r>
      <w:r w:rsidR="00B342F2">
        <w:rPr>
          <w:lang w:eastAsia="es-ES"/>
        </w:rPr>
        <w:fldChar w:fldCharType="begin"/>
      </w:r>
      <w:r w:rsidR="00EC7B37">
        <w:rPr>
          <w:lang w:eastAsia="es-ES"/>
        </w:rPr>
        <w:instrText xml:space="preserve"> REF _Ref268021221 \r \h </w:instrText>
      </w:r>
      <w:r w:rsidR="00B342F2">
        <w:rPr>
          <w:lang w:eastAsia="es-ES"/>
        </w:rPr>
      </w:r>
      <w:r w:rsidR="00B342F2">
        <w:rPr>
          <w:lang w:eastAsia="es-ES"/>
        </w:rPr>
        <w:fldChar w:fldCharType="separate"/>
      </w:r>
      <w:r w:rsidR="004617F4">
        <w:rPr>
          <w:lang w:eastAsia="es-ES"/>
        </w:rPr>
        <w:t>[22]</w:t>
      </w:r>
      <w:r w:rsidR="00B342F2">
        <w:rPr>
          <w:lang w:eastAsia="es-ES"/>
        </w:rPr>
        <w:fldChar w:fldCharType="end"/>
      </w:r>
      <w:r w:rsidRPr="00121CC6">
        <w:rPr>
          <w:lang w:eastAsia="es-ES"/>
        </w:rPr>
        <w:t>.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27" w:name="_Toc272706771"/>
      <w:r w:rsidRPr="00121CC6">
        <w:lastRenderedPageBreak/>
        <w:t>TMRI</w:t>
      </w:r>
      <w:bookmarkEnd w:id="27"/>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En MRI pueden crearse </w:t>
      </w:r>
      <w:r w:rsidR="00A57D7C">
        <w:rPr>
          <w:lang w:eastAsia="es-ES"/>
        </w:rPr>
        <w:t xml:space="preserve">marcadores magnéticos o etiquetas </w:t>
      </w:r>
      <w:r w:rsidRPr="00121CC6">
        <w:rPr>
          <w:lang w:eastAsia="es-ES"/>
        </w:rPr>
        <w:t>sobre los tejidos. Así, cuando el tejido es observado después de un determinado tiempo, los cambios en la forma y posición de las etiquetas reflejan el movimiento del tejido</w:t>
      </w:r>
      <w:r w:rsidR="00EC7B37">
        <w:rPr>
          <w:lang w:eastAsia="es-ES"/>
        </w:rPr>
        <w:t xml:space="preserve"> </w:t>
      </w:r>
      <w:r w:rsidR="00B342F2">
        <w:rPr>
          <w:lang w:eastAsia="es-ES"/>
        </w:rPr>
        <w:fldChar w:fldCharType="begin"/>
      </w:r>
      <w:r w:rsidR="00CE0B76">
        <w:rPr>
          <w:lang w:eastAsia="es-ES"/>
        </w:rPr>
        <w:instrText xml:space="preserve"> REF _Ref268103249 \r \h </w:instrText>
      </w:r>
      <w:r w:rsidR="00B342F2">
        <w:rPr>
          <w:lang w:eastAsia="es-ES"/>
        </w:rPr>
      </w:r>
      <w:r w:rsidR="00B342F2">
        <w:rPr>
          <w:lang w:eastAsia="es-ES"/>
        </w:rPr>
        <w:fldChar w:fldCharType="separate"/>
      </w:r>
      <w:r w:rsidR="004617F4">
        <w:rPr>
          <w:lang w:eastAsia="es-ES"/>
        </w:rPr>
        <w:t>[23]</w:t>
      </w:r>
      <w:r w:rsidR="00B342F2">
        <w:rPr>
          <w:lang w:eastAsia="es-ES"/>
        </w:rPr>
        <w:fldChar w:fldCharType="end"/>
      </w:r>
      <w:r w:rsidR="00B342F2">
        <w:rPr>
          <w:lang w:eastAsia="es-ES"/>
        </w:rPr>
        <w:fldChar w:fldCharType="begin"/>
      </w:r>
      <w:r w:rsidR="00CE0B76">
        <w:rPr>
          <w:lang w:eastAsia="es-ES"/>
        </w:rPr>
        <w:instrText xml:space="preserve"> REF _Ref268103251 \r \h </w:instrText>
      </w:r>
      <w:r w:rsidR="00B342F2">
        <w:rPr>
          <w:lang w:eastAsia="es-ES"/>
        </w:rPr>
      </w:r>
      <w:r w:rsidR="00B342F2">
        <w:rPr>
          <w:lang w:eastAsia="es-ES"/>
        </w:rPr>
        <w:fldChar w:fldCharType="separate"/>
      </w:r>
      <w:r w:rsidR="004617F4">
        <w:rPr>
          <w:lang w:eastAsia="es-ES"/>
        </w:rPr>
        <w:t>[24]</w:t>
      </w:r>
      <w:r w:rsidR="00B342F2">
        <w:rPr>
          <w:lang w:eastAsia="es-ES"/>
        </w:rPr>
        <w:fldChar w:fldCharType="end"/>
      </w:r>
      <w:r w:rsidRPr="00121CC6">
        <w:rPr>
          <w:lang w:eastAsia="es-ES"/>
        </w:rPr>
        <w:t>.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w:t>
      </w:r>
      <w:r w:rsidR="00DB2EF4">
        <w:rPr>
          <w:lang w:eastAsia="es-ES"/>
        </w:rPr>
        <w:t>enes adquiridas posteriormente.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w:t>
      </w:r>
      <w:r w:rsidR="00DB2EF4">
        <w:rPr>
          <w:lang w:eastAsia="es-ES"/>
        </w:rPr>
        <w:t>ágenes de resonancia magnética.</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28" w:name="_Toc272706772"/>
      <w:r w:rsidRPr="00121CC6">
        <w:t>PCMRI</w:t>
      </w:r>
      <w:bookmarkEnd w:id="28"/>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w:t>
      </w:r>
      <w:r w:rsidR="005033B2">
        <w:rPr>
          <w:lang w:eastAsia="es-ES"/>
        </w:rPr>
        <w:t xml:space="preserve"> </w:t>
      </w:r>
      <w:r w:rsidR="00B342F2">
        <w:rPr>
          <w:lang w:eastAsia="es-ES"/>
        </w:rPr>
        <w:fldChar w:fldCharType="begin"/>
      </w:r>
      <w:r w:rsidR="005033B2">
        <w:rPr>
          <w:lang w:eastAsia="es-ES"/>
        </w:rPr>
        <w:instrText xml:space="preserve"> REF _Ref268104025 \r \h </w:instrText>
      </w:r>
      <w:r w:rsidR="00B342F2">
        <w:rPr>
          <w:lang w:eastAsia="es-ES"/>
        </w:rPr>
      </w:r>
      <w:r w:rsidR="00B342F2">
        <w:rPr>
          <w:lang w:eastAsia="es-ES"/>
        </w:rPr>
        <w:fldChar w:fldCharType="separate"/>
      </w:r>
      <w:r w:rsidR="004617F4">
        <w:rPr>
          <w:lang w:eastAsia="es-ES"/>
        </w:rPr>
        <w:t>[25]</w:t>
      </w:r>
      <w:r w:rsidR="00B342F2">
        <w:rPr>
          <w:lang w:eastAsia="es-ES"/>
        </w:rPr>
        <w:fldChar w:fldCharType="end"/>
      </w:r>
      <w:r w:rsidRPr="00121CC6">
        <w:rPr>
          <w:lang w:eastAsia="es-ES"/>
        </w:rPr>
        <w:t>.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w:t>
      </w:r>
      <w:r w:rsidRPr="00702C9C">
        <w:rPr>
          <w:i/>
          <w:lang w:eastAsia="es-ES"/>
        </w:rPr>
        <w:t>aliasing</w:t>
      </w:r>
      <w:r w:rsidRPr="00121CC6">
        <w:rPr>
          <w:lang w:eastAsia="es-ES"/>
        </w:rPr>
        <w:t xml:space="preserve"> y la eliminación involuntaria de señales</w:t>
      </w:r>
      <w:r w:rsidR="005033B2">
        <w:rPr>
          <w:lang w:eastAsia="es-ES"/>
        </w:rPr>
        <w:t xml:space="preserve"> </w:t>
      </w:r>
      <w:r w:rsidR="00B342F2">
        <w:rPr>
          <w:lang w:eastAsia="es-ES"/>
        </w:rPr>
        <w:fldChar w:fldCharType="begin"/>
      </w:r>
      <w:r w:rsidR="005033B2">
        <w:rPr>
          <w:lang w:eastAsia="es-ES"/>
        </w:rPr>
        <w:instrText xml:space="preserve"> REF _Ref268104224 \r \h </w:instrText>
      </w:r>
      <w:r w:rsidR="00B342F2">
        <w:rPr>
          <w:lang w:eastAsia="es-ES"/>
        </w:rPr>
      </w:r>
      <w:r w:rsidR="00B342F2">
        <w:rPr>
          <w:lang w:eastAsia="es-ES"/>
        </w:rPr>
        <w:fldChar w:fldCharType="separate"/>
      </w:r>
      <w:r w:rsidR="004617F4">
        <w:rPr>
          <w:lang w:eastAsia="es-ES"/>
        </w:rPr>
        <w:t>[22]</w:t>
      </w:r>
      <w:r w:rsidR="00B342F2">
        <w:rPr>
          <w:lang w:eastAsia="es-ES"/>
        </w:rPr>
        <w:fldChar w:fldCharType="end"/>
      </w:r>
      <w:r w:rsidRPr="00121CC6">
        <w:rPr>
          <w:lang w:eastAsia="es-ES"/>
        </w:rPr>
        <w:t>.</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29" w:name="_Toc272706773"/>
      <w:r>
        <w:t>M</w:t>
      </w:r>
      <w:r w:rsidRPr="00121CC6">
        <w:t>étodos de campo de gradiente pulsado</w:t>
      </w:r>
      <w:bookmarkEnd w:id="29"/>
    </w:p>
    <w:p w:rsidR="005033B2" w:rsidRDefault="005033B2" w:rsidP="00121CC6">
      <w:pPr>
        <w:rPr>
          <w:lang w:eastAsia="es-ES"/>
        </w:rPr>
      </w:pPr>
    </w:p>
    <w:p w:rsidR="00121CC6" w:rsidRDefault="00121CC6" w:rsidP="00121CC6">
      <w:pPr>
        <w:rPr>
          <w:lang w:eastAsia="es-ES"/>
        </w:rPr>
      </w:pPr>
      <w:r w:rsidRPr="00121CC6">
        <w:rPr>
          <w:lang w:eastAsia="es-ES"/>
        </w:rPr>
        <w:t>La sensibilidad al movimiento inherente a la resonancia magnética fue reconocida poco después del propio fenómeno de resonancia magnética</w:t>
      </w:r>
      <w:r w:rsidR="00353EA0">
        <w:rPr>
          <w:lang w:eastAsia="es-ES"/>
        </w:rPr>
        <w:t xml:space="preserve"> </w:t>
      </w:r>
      <w:r w:rsidR="00B342F2">
        <w:rPr>
          <w:lang w:eastAsia="es-ES"/>
        </w:rPr>
        <w:fldChar w:fldCharType="begin"/>
      </w:r>
      <w:r w:rsidR="00353EA0">
        <w:rPr>
          <w:lang w:eastAsia="es-ES"/>
        </w:rPr>
        <w:instrText xml:space="preserve"> REF _Ref268104486 \r \h </w:instrText>
      </w:r>
      <w:r w:rsidR="00B342F2">
        <w:rPr>
          <w:lang w:eastAsia="es-ES"/>
        </w:rPr>
      </w:r>
      <w:r w:rsidR="00B342F2">
        <w:rPr>
          <w:lang w:eastAsia="es-ES"/>
        </w:rPr>
        <w:fldChar w:fldCharType="separate"/>
      </w:r>
      <w:r w:rsidR="004617F4">
        <w:rPr>
          <w:lang w:eastAsia="es-ES"/>
        </w:rPr>
        <w:t>[26]</w:t>
      </w:r>
      <w:r w:rsidR="00B342F2">
        <w:rPr>
          <w:lang w:eastAsia="es-ES"/>
        </w:rPr>
        <w:fldChar w:fldCharType="end"/>
      </w:r>
      <w:r w:rsidRPr="00121CC6">
        <w:rPr>
          <w:lang w:eastAsia="es-ES"/>
        </w:rPr>
        <w:t>.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30" w:name="_Toc272706774"/>
      <w:r>
        <w:t>Estimación del t</w:t>
      </w:r>
      <w:r w:rsidR="00121CC6" w:rsidRPr="00121CC6">
        <w:t>ensor de esfuerzo</w:t>
      </w:r>
      <w:bookmarkEnd w:id="30"/>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w:t>
      </w:r>
      <w:r w:rsidR="00702C9C">
        <w:rPr>
          <w:lang w:eastAsia="es-ES"/>
        </w:rPr>
        <w:t xml:space="preserve"> una matriz 3x3 cuyos elementos</w:t>
      </w:r>
      <w:r w:rsidRPr="00121CC6">
        <w:rPr>
          <w:lang w:eastAsia="es-ES"/>
        </w:rPr>
        <w:t xml:space="preserve">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B94B84">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00B94B84">
        <w:rPr>
          <w:lang w:eastAsia="es-ES"/>
        </w:rPr>
        <w:t xml:space="preserve"> </w:t>
      </w:r>
      <w:r w:rsidRPr="00121CC6">
        <w:rPr>
          <w:lang w:eastAsia="es-ES"/>
        </w:rPr>
        <w:t>según</w:t>
      </w:r>
      <w:r w:rsidR="00977485">
        <w:rPr>
          <w:lang w:eastAsia="es-ES"/>
        </w:rPr>
        <w:t>:</w:t>
      </w:r>
    </w:p>
    <w:p w:rsidR="00977485" w:rsidRDefault="00B342F2"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B342F2"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31" w:name="_Toc272706775"/>
      <w:r>
        <w:t>Interpolación</w:t>
      </w:r>
      <w:bookmarkEnd w:id="31"/>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w:t>
      </w:r>
      <w:r w:rsidR="00A57D7C">
        <w:rPr>
          <w:lang w:eastAsia="es-ES"/>
        </w:rPr>
        <w:t xml:space="preserve">la técnica de interpolación lineal, explicada </w:t>
      </w:r>
      <w:r>
        <w:rPr>
          <w:lang w:eastAsia="es-ES"/>
        </w:rPr>
        <w:t xml:space="preserve">en la sección </w:t>
      </w:r>
      <w:r w:rsidR="00B342F2">
        <w:rPr>
          <w:lang w:eastAsia="es-ES"/>
        </w:rPr>
        <w:fldChar w:fldCharType="begin"/>
      </w:r>
      <w:r>
        <w:rPr>
          <w:lang w:eastAsia="es-ES"/>
        </w:rPr>
        <w:instrText xml:space="preserve"> REF _Ref264641708 \r \h </w:instrText>
      </w:r>
      <w:r w:rsidR="00B342F2">
        <w:rPr>
          <w:lang w:eastAsia="es-ES"/>
        </w:rPr>
      </w:r>
      <w:r w:rsidR="00B342F2">
        <w:rPr>
          <w:lang w:eastAsia="es-ES"/>
        </w:rPr>
        <w:fldChar w:fldCharType="separate"/>
      </w:r>
      <w:r w:rsidR="004617F4">
        <w:rPr>
          <w:lang w:eastAsia="es-ES"/>
        </w:rPr>
        <w:t xml:space="preserve">2.3.3 </w:t>
      </w:r>
      <w:r w:rsidR="00B342F2">
        <w:rPr>
          <w:lang w:eastAsia="es-ES"/>
        </w:rPr>
        <w:fldChar w:fldCharType="end"/>
      </w:r>
      <w:r>
        <w:rPr>
          <w:lang w:eastAsia="es-ES"/>
        </w:rPr>
        <w:t>.</w:t>
      </w:r>
    </w:p>
    <w:p w:rsidR="00CA004E" w:rsidRDefault="00CA004E" w:rsidP="00121CC6">
      <w:pPr>
        <w:rPr>
          <w:lang w:eastAsia="es-ES"/>
        </w:rPr>
      </w:pPr>
    </w:p>
    <w:p w:rsidR="00A476F0" w:rsidRDefault="00C42820" w:rsidP="00121CC6">
      <w:pPr>
        <w:rPr>
          <w:rFonts w:cstheme="minorHAnsi"/>
          <w:lang w:eastAsia="es-ES"/>
        </w:rPr>
      </w:pPr>
      <w:r>
        <w:rPr>
          <w:lang w:eastAsia="es-ES"/>
        </w:rPr>
        <w:t>Sin embargo, cabe destacar un método más, específico para tensores bidimensionales como el tensor de esfuerzo</w:t>
      </w:r>
      <w:r w:rsidR="00B94B84">
        <w:rPr>
          <w:lang w:eastAsia="es-ES"/>
        </w:rPr>
        <w:t xml:space="preserve"> </w:t>
      </w:r>
      <w:r w:rsidR="00B342F2">
        <w:rPr>
          <w:lang w:eastAsia="es-ES"/>
        </w:rPr>
        <w:fldChar w:fldCharType="begin"/>
      </w:r>
      <w:r w:rsidR="00B94B84">
        <w:rPr>
          <w:lang w:eastAsia="es-ES"/>
        </w:rPr>
        <w:instrText xml:space="preserve"> REF _Ref268105226 \r \h </w:instrText>
      </w:r>
      <w:r w:rsidR="00B342F2">
        <w:rPr>
          <w:lang w:eastAsia="es-ES"/>
        </w:rPr>
      </w:r>
      <w:r w:rsidR="00B342F2">
        <w:rPr>
          <w:lang w:eastAsia="es-ES"/>
        </w:rPr>
        <w:fldChar w:fldCharType="separate"/>
      </w:r>
      <w:r w:rsidR="004617F4">
        <w:rPr>
          <w:lang w:eastAsia="es-ES"/>
        </w:rPr>
        <w:t>[36]</w:t>
      </w:r>
      <w:r w:rsidR="00B342F2">
        <w:rPr>
          <w:lang w:eastAsia="es-ES"/>
        </w:rPr>
        <w:fldChar w:fldCharType="end"/>
      </w:r>
      <w:r>
        <w:rPr>
          <w:lang w:eastAsia="es-ES"/>
        </w:rPr>
        <w:t xml:space="preserve">.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obtener los autovalores 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2" w:name="_Toc272706776"/>
      <w:r w:rsidRPr="00121CC6">
        <w:t>Visualización</w:t>
      </w:r>
      <w:bookmarkEnd w:id="32"/>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w:t>
      </w:r>
      <w:r w:rsidR="00D4296D">
        <w:rPr>
          <w:lang w:eastAsia="es-ES"/>
        </w:rPr>
        <w:t xml:space="preserve"> </w:t>
      </w:r>
      <w:r w:rsidR="00B342F2">
        <w:rPr>
          <w:lang w:eastAsia="es-ES"/>
        </w:rPr>
        <w:fldChar w:fldCharType="begin"/>
      </w:r>
      <w:r w:rsidR="00D4296D">
        <w:rPr>
          <w:lang w:eastAsia="es-ES"/>
        </w:rPr>
        <w:instrText xml:space="preserve"> REF _Ref268105775 \r \h </w:instrText>
      </w:r>
      <w:r w:rsidR="00B342F2">
        <w:rPr>
          <w:lang w:eastAsia="es-ES"/>
        </w:rPr>
      </w:r>
      <w:r w:rsidR="00B342F2">
        <w:rPr>
          <w:lang w:eastAsia="es-ES"/>
        </w:rPr>
        <w:fldChar w:fldCharType="separate"/>
      </w:r>
      <w:r w:rsidR="004617F4">
        <w:rPr>
          <w:lang w:eastAsia="es-ES"/>
        </w:rPr>
        <w:t>[35]</w:t>
      </w:r>
      <w:r w:rsidR="00B342F2">
        <w:rPr>
          <w:lang w:eastAsia="es-ES"/>
        </w:rPr>
        <w:fldChar w:fldCharType="end"/>
      </w:r>
      <w:r w:rsidRPr="00121CC6">
        <w:rPr>
          <w:lang w:eastAsia="es-ES"/>
        </w:rPr>
        <w:t>.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w:t>
      </w:r>
      <w:r w:rsidR="00B94B84">
        <w:rPr>
          <w:lang w:eastAsia="es-ES"/>
        </w:rPr>
        <w:t>r los autovalores de la matriz.</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En otro método de visualización, el tensor se representa interpretando los elementos del </w:t>
      </w:r>
      <w:r w:rsidR="00B94B84">
        <w:rPr>
          <w:lang w:eastAsia="es-ES"/>
        </w:rPr>
        <w:t>mismo</w:t>
      </w:r>
      <w:r w:rsidRPr="00121CC6">
        <w:rPr>
          <w:lang w:eastAsia="es-ES"/>
        </w:rPr>
        <w:t>.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w:t>
      </w:r>
      <w:r w:rsidR="00B94B84">
        <w:rPr>
          <w:lang w:eastAsia="es-ES"/>
        </w:rPr>
        <w:t xml:space="preserve"> </w:t>
      </w:r>
      <w:r w:rsidR="00B342F2">
        <w:rPr>
          <w:lang w:eastAsia="es-ES"/>
        </w:rPr>
        <w:fldChar w:fldCharType="begin"/>
      </w:r>
      <w:r w:rsidR="00B94B84">
        <w:rPr>
          <w:lang w:eastAsia="es-ES"/>
        </w:rPr>
        <w:instrText xml:space="preserve"> REF _Ref268021181 \r \h </w:instrText>
      </w:r>
      <w:r w:rsidR="00B342F2">
        <w:rPr>
          <w:lang w:eastAsia="es-ES"/>
        </w:rPr>
      </w:r>
      <w:r w:rsidR="00B342F2">
        <w:rPr>
          <w:lang w:eastAsia="es-ES"/>
        </w:rPr>
        <w:fldChar w:fldCharType="separate"/>
      </w:r>
      <w:r w:rsidR="004617F4">
        <w:rPr>
          <w:lang w:eastAsia="es-ES"/>
        </w:rPr>
        <w:t>[30]</w:t>
      </w:r>
      <w:r w:rsidR="00B342F2">
        <w:rPr>
          <w:lang w:eastAsia="es-ES"/>
        </w:rPr>
        <w:fldChar w:fldCharType="end"/>
      </w:r>
      <w:r w:rsidRPr="00121CC6">
        <w:rPr>
          <w:lang w:eastAsia="es-ES"/>
        </w:rPr>
        <w:t>. Así, en un cuadrado infinitesimal deformado sin cambio de área pueden aproximarse por la varia</w:t>
      </w:r>
      <w:r w:rsidR="003815BA">
        <w:rPr>
          <w:lang w:eastAsia="es-ES"/>
        </w:rPr>
        <w:t>ción del ángulo entre los ejes.</w:t>
      </w:r>
    </w:p>
    <w:p w:rsidR="00121CC6" w:rsidRPr="00121CC6" w:rsidRDefault="00121CC6" w:rsidP="00121CC6">
      <w:pPr>
        <w:rPr>
          <w:lang w:eastAsia="es-ES"/>
        </w:rPr>
      </w:pPr>
    </w:p>
    <w:p w:rsidR="00977485" w:rsidRDefault="00121CC6" w:rsidP="00121CC6">
      <w:pPr>
        <w:rPr>
          <w:lang w:eastAsia="es-ES"/>
        </w:rPr>
      </w:pPr>
      <w:r w:rsidRPr="00121CC6">
        <w:rPr>
          <w:lang w:eastAsia="es-ES"/>
        </w:rPr>
        <w:t>El tensor de esfuerzo se representa</w:t>
      </w:r>
      <w:r w:rsidR="003815BA">
        <w:rPr>
          <w:lang w:eastAsia="es-ES"/>
        </w:rPr>
        <w:t xml:space="preserve">, como se muestra en la </w:t>
      </w:r>
      <w:r w:rsidR="00B342F2">
        <w:rPr>
          <w:lang w:eastAsia="es-ES"/>
        </w:rPr>
        <w:fldChar w:fldCharType="begin"/>
      </w:r>
      <w:r w:rsidR="008B4923">
        <w:rPr>
          <w:lang w:eastAsia="es-ES"/>
        </w:rPr>
        <w:instrText xml:space="preserve"> REF _Ref266448419 \h </w:instrText>
      </w:r>
      <w:r w:rsidR="00B342F2">
        <w:rPr>
          <w:lang w:eastAsia="es-ES"/>
        </w:rPr>
      </w:r>
      <w:r w:rsidR="00B342F2">
        <w:rPr>
          <w:lang w:eastAsia="es-ES"/>
        </w:rPr>
        <w:fldChar w:fldCharType="separate"/>
      </w:r>
      <w:r w:rsidR="004617F4" w:rsidRPr="008B4923">
        <w:t xml:space="preserve">Figura </w:t>
      </w:r>
      <w:r w:rsidR="004617F4">
        <w:rPr>
          <w:noProof/>
        </w:rPr>
        <w:t>3</w:t>
      </w:r>
      <w:r w:rsidR="004617F4">
        <w:t>.</w:t>
      </w:r>
      <w:r w:rsidR="004617F4">
        <w:rPr>
          <w:noProof/>
        </w:rPr>
        <w:t>1</w:t>
      </w:r>
      <w:r w:rsidR="00B342F2">
        <w:rPr>
          <w:lang w:eastAsia="es-ES"/>
        </w:rPr>
        <w:fldChar w:fldCharType="end"/>
      </w:r>
      <w:r w:rsidRPr="00121CC6">
        <w:rPr>
          <w:lang w:eastAsia="es-ES"/>
        </w:rPr>
        <w:t xml:space="preserve"> por un rectángulo infinitesimal en cada voxel, cuyas diagonales se orientan según la dirección de los autovectores, y la longitud de cada diagonal viene dada por: </w:t>
      </w:r>
    </w:p>
    <w:p w:rsidR="00977485" w:rsidRDefault="00B342F2"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normalizado en cada instante. El cuadrado tendrá un lado mínimo de L/4, y máximo de L.</w:t>
      </w:r>
    </w:p>
    <w:p w:rsidR="00121CC6" w:rsidRPr="00121CC6" w:rsidRDefault="00B342F2" w:rsidP="00121CC6">
      <w:pPr>
        <w:rPr>
          <w:lang w:eastAsia="es-ES"/>
        </w:rPr>
      </w:pPr>
      <w:r>
        <w:rPr>
          <w:noProof/>
        </w:rPr>
        <w:lastRenderedPageBreak/>
        <w:pict>
          <v:shape id="_x0000_s1029" type="#_x0000_t202" style="position:absolute;left:0;text-align:left;margin-left:111.1pt;margin-top:133.5pt;width:197pt;height:31.95pt;z-index:251665408" stroked="f">
            <v:textbox style="mso-next-textbox:#_x0000_s1029;mso-fit-shape-to-text:t" inset="0,0,0,0">
              <w:txbxContent>
                <w:p w:rsidR="00A57D7C" w:rsidRPr="008B4923" w:rsidRDefault="00A57D7C" w:rsidP="008B4923">
                  <w:pPr>
                    <w:pStyle w:val="Epgrafe"/>
                    <w:rPr>
                      <w:noProof/>
                      <w:color w:val="auto"/>
                      <w:sz w:val="24"/>
                    </w:rPr>
                  </w:pPr>
                  <w:bookmarkStart w:id="33" w:name="_Ref266448419"/>
                  <w:bookmarkStart w:id="34" w:name="_Toc272706858"/>
                  <w:r w:rsidRPr="008B4923">
                    <w:rPr>
                      <w:color w:val="auto"/>
                    </w:rPr>
                    <w:t xml:space="preserve">Figura </w:t>
                  </w:r>
                  <w:r>
                    <w:rPr>
                      <w:color w:val="auto"/>
                    </w:rPr>
                    <w:fldChar w:fldCharType="begin"/>
                  </w:r>
                  <w:r>
                    <w:rPr>
                      <w:color w:val="auto"/>
                    </w:rPr>
                    <w:instrText xml:space="preserve"> STYLEREF 1 \s </w:instrText>
                  </w:r>
                  <w:r>
                    <w:rPr>
                      <w:color w:val="auto"/>
                    </w:rPr>
                    <w:fldChar w:fldCharType="separate"/>
                  </w:r>
                  <w:r>
                    <w:rPr>
                      <w:noProof/>
                      <w:color w:val="auto"/>
                    </w:rPr>
                    <w:t>3</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Pr>
                      <w:noProof/>
                      <w:color w:val="auto"/>
                    </w:rPr>
                    <w:t>1</w:t>
                  </w:r>
                  <w:r>
                    <w:rPr>
                      <w:color w:val="auto"/>
                    </w:rPr>
                    <w:fldChar w:fldCharType="end"/>
                  </w:r>
                  <w:bookmarkEnd w:id="33"/>
                  <w:r w:rsidRPr="008B4923">
                    <w:rPr>
                      <w:color w:val="auto"/>
                    </w:rPr>
                    <w:t>. Representación de glifos 2D</w:t>
                  </w:r>
                  <w:r>
                    <w:rPr>
                      <w:color w:val="auto"/>
                    </w:rPr>
                    <w:t xml:space="preserve"> </w:t>
                  </w:r>
                  <w:r>
                    <w:rPr>
                      <w:color w:val="auto"/>
                    </w:rPr>
                    <w:fldChar w:fldCharType="begin"/>
                  </w:r>
                  <w:r>
                    <w:rPr>
                      <w:color w:val="auto"/>
                    </w:rPr>
                    <w:instrText xml:space="preserve"> REF _Ref267767802 \r \h </w:instrText>
                  </w:r>
                  <w:r>
                    <w:rPr>
                      <w:color w:val="auto"/>
                    </w:rPr>
                  </w:r>
                  <w:r>
                    <w:rPr>
                      <w:color w:val="auto"/>
                    </w:rPr>
                    <w:fldChar w:fldCharType="separate"/>
                  </w:r>
                  <w:r>
                    <w:rPr>
                      <w:color w:val="auto"/>
                    </w:rPr>
                    <w:t>[29]</w:t>
                  </w:r>
                  <w:bookmarkEnd w:id="34"/>
                  <w:r>
                    <w:rPr>
                      <w:color w:val="auto"/>
                    </w:rPr>
                    <w:fldChar w:fldCharType="end"/>
                  </w:r>
                </w:p>
              </w:txbxContent>
            </v:textbox>
            <w10:wrap type="topAndBottom"/>
          </v:shape>
        </w:pict>
      </w:r>
      <w:r w:rsidR="008B4923">
        <w:rPr>
          <w:noProof/>
          <w:lang w:eastAsia="es-ES"/>
        </w:rPr>
        <w:drawing>
          <wp:anchor distT="0" distB="0" distL="114300" distR="114300" simplePos="0" relativeHeight="251658240" behindDoc="0" locked="0" layoutInCell="1" allowOverlap="1">
            <wp:simplePos x="0" y="0"/>
            <wp:positionH relativeFrom="column">
              <wp:posOffset>1477645</wp:posOffset>
            </wp:positionH>
            <wp:positionV relativeFrom="paragraph">
              <wp:posOffset>-267970</wp:posOffset>
            </wp:positionV>
            <wp:extent cx="2033270" cy="1906270"/>
            <wp:effectExtent l="19050" t="0" r="5080" b="0"/>
            <wp:wrapTopAndBottom/>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2033270" cy="1906270"/>
                    </a:xfrm>
                    <a:prstGeom prst="rect">
                      <a:avLst/>
                    </a:prstGeom>
                    <a:noFill/>
                    <a:ln w="9525">
                      <a:noFill/>
                      <a:miter lim="800000"/>
                      <a:headEnd/>
                      <a:tailEnd/>
                    </a:ln>
                  </pic:spPr>
                </pic:pic>
              </a:graphicData>
            </a:graphic>
          </wp:anchor>
        </w:drawing>
      </w: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Default="00121CC6" w:rsidP="00121CC6">
      <w:pPr>
        <w:rPr>
          <w:lang w:eastAsia="es-ES"/>
        </w:rPr>
      </w:pPr>
    </w:p>
    <w:p w:rsidR="00445DEF" w:rsidRDefault="00445DEF" w:rsidP="00121CC6">
      <w:pPr>
        <w:rPr>
          <w:lang w:eastAsia="es-ES"/>
        </w:rPr>
      </w:pPr>
    </w:p>
    <w:p w:rsidR="00445DEF" w:rsidRDefault="00445DEF" w:rsidP="00445DEF">
      <w:pPr>
        <w:pStyle w:val="Ttulo2"/>
        <w:rPr>
          <w:lang w:eastAsia="es-ES"/>
        </w:rPr>
      </w:pPr>
      <w:bookmarkStart w:id="35" w:name="_Ref272660594"/>
      <w:bookmarkStart w:id="36" w:name="_Toc272706777"/>
      <w:r>
        <w:rPr>
          <w:lang w:eastAsia="es-ES"/>
        </w:rPr>
        <w:t>El modelo cilíndrico</w:t>
      </w:r>
      <w:bookmarkEnd w:id="35"/>
      <w:bookmarkEnd w:id="36"/>
    </w:p>
    <w:p w:rsidR="00445DEF" w:rsidRDefault="00445DEF" w:rsidP="00121CC6">
      <w:pPr>
        <w:rPr>
          <w:lang w:eastAsia="es-ES"/>
        </w:rPr>
      </w:pPr>
    </w:p>
    <w:p w:rsidR="00445DEF" w:rsidRDefault="00445DEF" w:rsidP="00445DEF">
      <w:pPr>
        <w:rPr>
          <w:lang w:eastAsia="es-ES"/>
        </w:rPr>
      </w:pPr>
      <w:r>
        <w:rPr>
          <w:lang w:eastAsia="es-ES"/>
        </w:rPr>
        <w:t xml:space="preserve">La imagen por tensor de esfuerzo es una modalidad que aún se encuentra en fase de investigación y desarrollo. Por ello, en ocasiones se utilizan modelos matemáticos para representar el esfuerzo, bien por simplicidad, o bien como base para realizar pruebas cuando no se dispone de datos reales. </w:t>
      </w:r>
    </w:p>
    <w:p w:rsidR="00445DEF" w:rsidRDefault="00445DEF" w:rsidP="00445DEF">
      <w:pPr>
        <w:rPr>
          <w:lang w:eastAsia="es-ES"/>
        </w:rPr>
      </w:pPr>
    </w:p>
    <w:p w:rsidR="00445DEF" w:rsidRDefault="00445DEF" w:rsidP="00445DEF">
      <w:pPr>
        <w:rPr>
          <w:lang w:eastAsia="es-ES"/>
        </w:rPr>
      </w:pPr>
      <w:r>
        <w:rPr>
          <w:lang w:eastAsia="es-ES"/>
        </w:rPr>
        <w:t xml:space="preserve">Uno de estos casos es el introducido en </w:t>
      </w:r>
      <w:r w:rsidR="00ED289B">
        <w:rPr>
          <w:lang w:eastAsia="es-ES"/>
        </w:rPr>
        <w:fldChar w:fldCharType="begin"/>
      </w:r>
      <w:r w:rsidR="00ED289B">
        <w:rPr>
          <w:lang w:eastAsia="es-ES"/>
        </w:rPr>
        <w:instrText xml:space="preserve"> REF _Ref268105775 \r \h </w:instrText>
      </w:r>
      <w:r w:rsidR="00ED289B">
        <w:rPr>
          <w:lang w:eastAsia="es-ES"/>
        </w:rPr>
      </w:r>
      <w:r w:rsidR="00ED289B">
        <w:rPr>
          <w:lang w:eastAsia="es-ES"/>
        </w:rPr>
        <w:fldChar w:fldCharType="separate"/>
      </w:r>
      <w:r w:rsidR="004617F4">
        <w:rPr>
          <w:lang w:eastAsia="es-ES"/>
        </w:rPr>
        <w:t>[35]</w:t>
      </w:r>
      <w:r w:rsidR="00ED289B">
        <w:rPr>
          <w:lang w:eastAsia="es-ES"/>
        </w:rPr>
        <w:fldChar w:fldCharType="end"/>
      </w:r>
      <w:r w:rsidR="00ED289B">
        <w:rPr>
          <w:lang w:eastAsia="es-ES"/>
        </w:rPr>
        <w:t>.</w:t>
      </w:r>
      <w:r>
        <w:rPr>
          <w:lang w:eastAsia="es-ES"/>
        </w:rPr>
        <w:t xml:space="preserve"> En este modelo, se representan dos superficies cilíndricas concéntricas, simulando las dos paredes del ventrículo izquierdo del corazón. Los radios de los cilindros varían con el tiempo según dos funciones sinusoidales, como se muestra en la </w:t>
      </w:r>
      <w:r>
        <w:rPr>
          <w:lang w:eastAsia="es-ES"/>
        </w:rPr>
        <w:fldChar w:fldCharType="begin"/>
      </w:r>
      <w:r>
        <w:rPr>
          <w:lang w:eastAsia="es-ES"/>
        </w:rPr>
        <w:instrText xml:space="preserve"> REF _Ref272657917 \h </w:instrText>
      </w:r>
      <w:r>
        <w:rPr>
          <w:lang w:eastAsia="es-ES"/>
        </w:rPr>
      </w:r>
      <w:r>
        <w:rPr>
          <w:lang w:eastAsia="es-ES"/>
        </w:rPr>
        <w:fldChar w:fldCharType="separate"/>
      </w:r>
      <w:r w:rsidR="004617F4" w:rsidRPr="00925F68">
        <w:t xml:space="preserve">Figura </w:t>
      </w:r>
      <w:r w:rsidR="004617F4">
        <w:rPr>
          <w:noProof/>
        </w:rPr>
        <w:t>3</w:t>
      </w:r>
      <w:r w:rsidR="004617F4">
        <w:t>.</w:t>
      </w:r>
      <w:r w:rsidR="004617F4">
        <w:rPr>
          <w:noProof/>
        </w:rPr>
        <w:t>2</w:t>
      </w:r>
      <w:r>
        <w:rPr>
          <w:lang w:eastAsia="es-ES"/>
        </w:rPr>
        <w:fldChar w:fldCharType="end"/>
      </w:r>
      <w:r>
        <w:rPr>
          <w:lang w:eastAsia="es-ES"/>
        </w:rPr>
        <w:t>.</w:t>
      </w:r>
    </w:p>
    <w:p w:rsidR="00445DEF" w:rsidRDefault="00445DEF" w:rsidP="00445DEF">
      <w:pPr>
        <w:rPr>
          <w:lang w:eastAsia="es-ES"/>
        </w:rPr>
      </w:pPr>
    </w:p>
    <w:p w:rsidR="00445DEF" w:rsidRDefault="00445DEF" w:rsidP="00445DEF">
      <w:pPr>
        <w:rPr>
          <w:lang w:eastAsia="es-ES"/>
        </w:rPr>
      </w:pPr>
      <w:r>
        <w:rPr>
          <w:lang w:eastAsia="es-ES"/>
        </w:rPr>
        <w:t>A partir de estos radios, se calcula el esfuerzo en la zona interior, esto es, en el espacio comprendido entre los dos cilindros. Para ello, para cada instante de tiempo y para cada punto el esfuerzo, que varía linealmente en función del radio entre la pared interior y la pared exterior del modelo. Así, en un punto situado en la pared interior, la deformación será la misma que la de esta pared, mientras que en un punto intermedio entre ambas paredes, la deformación tendrá un valor intermedio entre las deformaciones de las dos paredes.</w:t>
      </w:r>
    </w:p>
    <w:p w:rsidR="00445DEF" w:rsidRDefault="00445DEF" w:rsidP="00445DEF">
      <w:pPr>
        <w:rPr>
          <w:lang w:eastAsia="es-ES"/>
        </w:rPr>
      </w:pPr>
    </w:p>
    <w:p w:rsidR="00445DEF" w:rsidRDefault="00445DEF" w:rsidP="00445DEF">
      <w:pPr>
        <w:rPr>
          <w:lang w:eastAsia="es-ES"/>
        </w:rPr>
      </w:pPr>
      <w:r>
        <w:rPr>
          <w:lang w:eastAsia="es-ES"/>
        </w:rPr>
        <w:lastRenderedPageBreak/>
        <w:t xml:space="preserve">De forma matemática, la deformación </w:t>
      </w:r>
      <w:r w:rsidRPr="00E61908">
        <w:rPr>
          <w:i/>
          <w:lang w:eastAsia="es-ES"/>
        </w:rPr>
        <w:t>u</w:t>
      </w:r>
      <w:r>
        <w:rPr>
          <w:lang w:eastAsia="es-ES"/>
        </w:rPr>
        <w:t xml:space="preserve"> en un punto P se puede representar de la siguiente manera:</w:t>
      </w:r>
    </w:p>
    <w:p w:rsidR="00445DEF" w:rsidRDefault="00445DEF" w:rsidP="00445DEF">
      <w:pPr>
        <w:rPr>
          <w:lang w:eastAsia="es-ES"/>
        </w:rPr>
      </w:pPr>
    </w:p>
    <w:p w:rsidR="00445DEF" w:rsidRDefault="00445DEF" w:rsidP="00ED289B">
      <w:pPr>
        <w:pStyle w:val="Prrafodelista"/>
        <w:numPr>
          <w:ilvl w:val="0"/>
          <w:numId w:val="1"/>
        </w:numPr>
        <w:rPr>
          <w:lang w:eastAsia="es-ES"/>
        </w:rPr>
      </w:pPr>
      <m:oMath>
        <m:r>
          <w:rPr>
            <w:rFonts w:ascii="Cambria Math" w:hAnsi="Cambria Math"/>
            <w:lang w:eastAsia="es-ES"/>
          </w:rPr>
          <m:t>u</m:t>
        </m:r>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int</m:t>
            </m:r>
          </m:sub>
        </m:sSub>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r-</m:t>
            </m:r>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int</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ext</m:t>
                </m:r>
              </m:sub>
            </m:sSub>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int</m:t>
                </m:r>
              </m:sub>
            </m:sSub>
          </m:den>
        </m:f>
        <m:r>
          <w:rPr>
            <w:rFonts w:ascii="Cambria Math" w:eastAsiaTheme="minorEastAsia"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ext</m:t>
            </m:r>
          </m:sub>
        </m:sSub>
        <m:r>
          <w:rPr>
            <w:rFonts w:ascii="Cambria Math" w:eastAsiaTheme="minorEastAsia"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int</m:t>
            </m:r>
          </m:sub>
        </m:sSub>
        <m:r>
          <w:rPr>
            <w:rFonts w:ascii="Cambria Math" w:eastAsiaTheme="minorEastAsia" w:hAnsi="Cambria Math"/>
            <w:lang w:eastAsia="es-ES"/>
          </w:rPr>
          <m:t>)</m:t>
        </m:r>
      </m:oMath>
      <w:r w:rsidRPr="00E61908">
        <w:rPr>
          <w:rFonts w:eastAsiaTheme="minorEastAsia"/>
          <w:lang w:eastAsia="es-ES"/>
        </w:rPr>
        <w:t>,</w:t>
      </w:r>
    </w:p>
    <w:p w:rsidR="00445DEF" w:rsidRDefault="00445DEF" w:rsidP="00445DEF">
      <w:pPr>
        <w:rPr>
          <w:lang w:eastAsia="es-ES"/>
        </w:rPr>
      </w:pPr>
      <w:r>
        <w:rPr>
          <w:lang w:eastAsia="es-ES"/>
        </w:rPr>
        <w:t xml:space="preserve">donde </w:t>
      </w:r>
      <w:r w:rsidRPr="00E61908">
        <w:rPr>
          <w:i/>
          <w:lang w:eastAsia="es-ES"/>
        </w:rPr>
        <w:t>r</w:t>
      </w:r>
      <w:r>
        <w:rPr>
          <w:lang w:eastAsia="es-ES"/>
        </w:rPr>
        <w:t xml:space="preserve"> es la distancia entre el punto y el eje de los cilindros, </w:t>
      </w:r>
      <w:r>
        <w:rPr>
          <w:i/>
          <w:lang w:eastAsia="es-ES"/>
        </w:rPr>
        <w:t>u</w:t>
      </w:r>
      <w:r w:rsidRPr="00E61908">
        <w:rPr>
          <w:i/>
          <w:vertAlign w:val="subscript"/>
          <w:lang w:eastAsia="es-ES"/>
        </w:rPr>
        <w:t>int</w:t>
      </w:r>
      <w:r>
        <w:rPr>
          <w:lang w:eastAsia="es-ES"/>
        </w:rPr>
        <w:t xml:space="preserve"> y </w:t>
      </w:r>
      <w:r>
        <w:rPr>
          <w:i/>
          <w:lang w:eastAsia="es-ES"/>
        </w:rPr>
        <w:t>u</w:t>
      </w:r>
      <w:r w:rsidRPr="00E61908">
        <w:rPr>
          <w:i/>
          <w:vertAlign w:val="subscript"/>
          <w:lang w:eastAsia="es-ES"/>
        </w:rPr>
        <w:t>ext</w:t>
      </w:r>
      <w:r>
        <w:rPr>
          <w:lang w:eastAsia="es-ES"/>
        </w:rPr>
        <w:t xml:space="preserve"> son las deformaciones de las paredes interior y exterior del cilindro en el instante dado, </w:t>
      </w:r>
      <w:r w:rsidRPr="00445DEF">
        <w:rPr>
          <w:i/>
          <w:lang w:eastAsia="es-ES"/>
        </w:rPr>
        <w:t>t</w:t>
      </w:r>
      <w:r>
        <w:rPr>
          <w:lang w:eastAsia="es-ES"/>
        </w:rPr>
        <w:t xml:space="preserve">, y el instante siguiente, </w:t>
      </w:r>
      <w:r w:rsidRPr="00445DEF">
        <w:rPr>
          <w:i/>
          <w:lang w:eastAsia="es-ES"/>
        </w:rPr>
        <w:t>t+1</w:t>
      </w:r>
      <w:r>
        <w:rPr>
          <w:lang w:eastAsia="es-ES"/>
        </w:rPr>
        <w:t xml:space="preserve">, y </w:t>
      </w:r>
      <w:r w:rsidRPr="00E61908">
        <w:rPr>
          <w:i/>
          <w:lang w:eastAsia="es-ES"/>
        </w:rPr>
        <w:t>r</w:t>
      </w:r>
      <w:r w:rsidRPr="00E61908">
        <w:rPr>
          <w:i/>
          <w:vertAlign w:val="subscript"/>
          <w:lang w:eastAsia="es-ES"/>
        </w:rPr>
        <w:t>int</w:t>
      </w:r>
      <w:r>
        <w:rPr>
          <w:lang w:eastAsia="es-ES"/>
        </w:rPr>
        <w:t xml:space="preserve"> y </w:t>
      </w:r>
      <w:r w:rsidRPr="00E61908">
        <w:rPr>
          <w:i/>
          <w:lang w:eastAsia="es-ES"/>
        </w:rPr>
        <w:t>r</w:t>
      </w:r>
      <w:r w:rsidRPr="00E61908">
        <w:rPr>
          <w:i/>
          <w:vertAlign w:val="subscript"/>
          <w:lang w:eastAsia="es-ES"/>
        </w:rPr>
        <w:t>ext</w:t>
      </w:r>
      <w:r>
        <w:rPr>
          <w:lang w:eastAsia="es-ES"/>
        </w:rPr>
        <w:t xml:space="preserve"> los radios de las paredes del cilindro.</w:t>
      </w:r>
    </w:p>
    <w:p w:rsidR="00445DEF" w:rsidRDefault="00445DEF" w:rsidP="00445DEF">
      <w:pPr>
        <w:rPr>
          <w:lang w:eastAsia="es-ES"/>
        </w:rPr>
      </w:pPr>
    </w:p>
    <w:p w:rsidR="00445DEF" w:rsidRDefault="00445DEF" w:rsidP="00445DEF">
      <w:pPr>
        <w:rPr>
          <w:lang w:eastAsia="es-ES"/>
        </w:rPr>
      </w:pPr>
      <w:r>
        <w:rPr>
          <w:lang w:eastAsia="es-ES"/>
        </w:rPr>
        <w:t>Las componentes en X e Y de la deformación vienen dadas entonces por:</w:t>
      </w:r>
    </w:p>
    <w:p w:rsidR="00445DEF" w:rsidRPr="00E61908" w:rsidRDefault="00445DEF" w:rsidP="00ED289B">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r>
          <w:rPr>
            <w:rFonts w:ascii="Cambria Math" w:hAnsi="Cambria Math"/>
            <w:lang w:eastAsia="es-ES"/>
          </w:rPr>
          <m:t>=</m:t>
        </m:r>
        <m:r>
          <w:rPr>
            <w:rFonts w:ascii="Cambria Math" w:hAnsi="Cambria Math"/>
            <w:lang w:eastAsia="es-ES"/>
          </w:rPr>
          <m:t>u</m:t>
        </m:r>
        <m:r>
          <w:rPr>
            <w:rFonts w:ascii="Cambria Math" w:hAnsi="Cambria Math"/>
            <w:lang w:eastAsia="es-ES"/>
          </w:rPr>
          <m:t>·</m:t>
        </m:r>
        <m:r>
          <m:rPr>
            <m:sty m:val="p"/>
          </m:rPr>
          <w:rPr>
            <w:rFonts w:ascii="Cambria Math" w:hAnsi="Cambria Math"/>
            <w:lang w:eastAsia="es-ES"/>
          </w:rPr>
          <m:t>cos⁡</m:t>
        </m:r>
        <m:r>
          <w:rPr>
            <w:rFonts w:ascii="Cambria Math" w:hAnsi="Cambria Math"/>
            <w:lang w:eastAsia="es-ES"/>
          </w:rPr>
          <m:t>(θ)</m:t>
        </m:r>
      </m:oMath>
    </w:p>
    <w:p w:rsidR="00445DEF" w:rsidRPr="00E61908" w:rsidRDefault="00445DEF" w:rsidP="00ED289B">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r>
          <w:rPr>
            <w:rFonts w:ascii="Cambria Math" w:hAnsi="Cambria Math"/>
            <w:lang w:eastAsia="es-ES"/>
          </w:rPr>
          <m:t>=</m:t>
        </m:r>
        <m:r>
          <w:rPr>
            <w:rFonts w:ascii="Cambria Math" w:hAnsi="Cambria Math"/>
            <w:lang w:eastAsia="es-ES"/>
          </w:rPr>
          <m:t>u</m:t>
        </m:r>
        <m:r>
          <w:rPr>
            <w:rFonts w:ascii="Cambria Math" w:hAnsi="Cambria Math"/>
            <w:lang w:eastAsia="es-ES"/>
          </w:rPr>
          <m:t>·</m:t>
        </m:r>
        <m:r>
          <m:rPr>
            <m:sty m:val="p"/>
          </m:rPr>
          <w:rPr>
            <w:rFonts w:ascii="Cambria Math" w:hAnsi="Cambria Math"/>
            <w:lang w:eastAsia="es-ES"/>
          </w:rPr>
          <m:t>sin</m:t>
        </m:r>
        <m:r>
          <m:rPr>
            <m:sty m:val="p"/>
          </m:rPr>
          <w:rPr>
            <w:rFonts w:ascii="Cambria Math" w:hAnsi="Cambria Math"/>
            <w:lang w:eastAsia="es-ES"/>
          </w:rPr>
          <m:t>⁡</m:t>
        </m:r>
        <m:r>
          <w:rPr>
            <w:rFonts w:ascii="Cambria Math" w:hAnsi="Cambria Math"/>
            <w:lang w:eastAsia="es-ES"/>
          </w:rPr>
          <m:t>(θ)</m:t>
        </m:r>
      </m:oMath>
      <w:r>
        <w:rPr>
          <w:rFonts w:eastAsiaTheme="minorEastAsia"/>
          <w:lang w:eastAsia="es-ES"/>
        </w:rPr>
        <w:t>,</w:t>
      </w:r>
    </w:p>
    <w:p w:rsidR="00445DEF" w:rsidRPr="00E61908" w:rsidRDefault="00445DEF" w:rsidP="00445DEF">
      <w:pPr>
        <w:pStyle w:val="Prrafodelista"/>
        <w:ind w:left="1134" w:firstLine="0"/>
        <w:rPr>
          <w:lang w:eastAsia="es-ES"/>
        </w:rPr>
      </w:pPr>
    </w:p>
    <w:p w:rsidR="00445DEF" w:rsidRDefault="00445DEF" w:rsidP="00445DEF">
      <w:pPr>
        <w:rPr>
          <w:lang w:eastAsia="es-ES"/>
        </w:rPr>
      </w:pPr>
      <w:r>
        <w:rPr>
          <w:lang w:eastAsia="es-ES"/>
        </w:rPr>
        <w:t xml:space="preserve">donde </w:t>
      </w:r>
      <w:r w:rsidRPr="00E61908">
        <w:rPr>
          <w:rFonts w:cstheme="minorHAnsi"/>
          <w:lang w:eastAsia="es-ES"/>
        </w:rPr>
        <w:t>θ</w:t>
      </w:r>
      <w:r>
        <w:rPr>
          <w:lang w:eastAsia="es-ES"/>
        </w:rPr>
        <w:t xml:space="preserve"> es el ángulo formado por el radial del punto P y el eje X.</w:t>
      </w:r>
    </w:p>
    <w:p w:rsidR="00445DEF" w:rsidRDefault="00445DEF" w:rsidP="00445DEF">
      <w:pPr>
        <w:rPr>
          <w:lang w:eastAsia="es-ES"/>
        </w:rPr>
      </w:pPr>
    </w:p>
    <w:p w:rsidR="00ED289B" w:rsidRDefault="00ED289B" w:rsidP="00445DEF">
      <w:pPr>
        <w:rPr>
          <w:lang w:eastAsia="es-ES"/>
        </w:rPr>
      </w:pPr>
    </w:p>
    <w:p w:rsidR="00ED289B" w:rsidRDefault="00ED289B" w:rsidP="00ED289B">
      <w:pPr>
        <w:ind w:firstLine="0"/>
        <w:rPr>
          <w:lang w:eastAsia="es-ES"/>
        </w:rPr>
      </w:pPr>
      <w:r>
        <w:rPr>
          <w:noProof/>
          <w:lang w:eastAsia="es-ES"/>
        </w:rPr>
        <w:drawing>
          <wp:inline distT="0" distB="0" distL="0" distR="0">
            <wp:extent cx="4944905" cy="3668496"/>
            <wp:effectExtent l="19050" t="0" r="8095" b="0"/>
            <wp:docPr id="31" name="Imagen 2" descr="C:\Users\Pablo\Desktop\proyecto\Memoria del proyecto\Imagenes\modelo cilindr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modelo cilindros.png"/>
                    <pic:cNvPicPr>
                      <a:picLocks noChangeAspect="1" noChangeArrowheads="1"/>
                    </pic:cNvPicPr>
                  </pic:nvPicPr>
                  <pic:blipFill>
                    <a:blip r:embed="rId26" cstate="print"/>
                    <a:stretch>
                      <a:fillRect/>
                    </a:stretch>
                  </pic:blipFill>
                  <pic:spPr bwMode="auto">
                    <a:xfrm>
                      <a:off x="0" y="0"/>
                      <a:ext cx="4944905" cy="3668496"/>
                    </a:xfrm>
                    <a:prstGeom prst="rect">
                      <a:avLst/>
                    </a:prstGeom>
                    <a:noFill/>
                    <a:ln w="9525">
                      <a:noFill/>
                      <a:miter lim="800000"/>
                      <a:headEnd/>
                      <a:tailEnd/>
                    </a:ln>
                  </pic:spPr>
                </pic:pic>
              </a:graphicData>
            </a:graphic>
          </wp:inline>
        </w:drawing>
      </w:r>
    </w:p>
    <w:p w:rsidR="00ED289B" w:rsidRPr="00925F68" w:rsidRDefault="00ED289B" w:rsidP="00ED289B">
      <w:pPr>
        <w:pStyle w:val="Epgrafe"/>
        <w:ind w:firstLine="0"/>
        <w:rPr>
          <w:color w:val="auto"/>
          <w:lang w:eastAsia="es-ES"/>
        </w:rPr>
      </w:pPr>
      <w:bookmarkStart w:id="37" w:name="_Ref272657917"/>
      <w:bookmarkStart w:id="38" w:name="_Toc272706859"/>
      <w:r w:rsidRPr="00925F68">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3</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2</w:t>
      </w:r>
      <w:r w:rsidR="003879FA">
        <w:rPr>
          <w:color w:val="auto"/>
        </w:rPr>
        <w:fldChar w:fldCharType="end"/>
      </w:r>
      <w:bookmarkEnd w:id="37"/>
      <w:r w:rsidRPr="00925F68">
        <w:rPr>
          <w:color w:val="auto"/>
        </w:rPr>
        <w:t>. Variación del radio de los cilindros en función del tiempo</w:t>
      </w:r>
      <w:bookmarkEnd w:id="38"/>
    </w:p>
    <w:p w:rsidR="00ED289B" w:rsidRDefault="00ED289B" w:rsidP="00445DEF">
      <w:pPr>
        <w:rPr>
          <w:lang w:eastAsia="es-ES"/>
        </w:rPr>
      </w:pPr>
    </w:p>
    <w:p w:rsidR="00445DEF" w:rsidRDefault="00445DEF" w:rsidP="00445DEF">
      <w:pPr>
        <w:rPr>
          <w:lang w:eastAsia="es-ES"/>
        </w:rPr>
      </w:pPr>
      <w:r>
        <w:rPr>
          <w:lang w:eastAsia="es-ES"/>
        </w:rPr>
        <w:t>Para obtener los elementos del tensor de esfuerzo, es necesario obtener las derivadas parciales:</w:t>
      </w:r>
    </w:p>
    <w:p w:rsidR="00445DEF" w:rsidRDefault="00445DEF" w:rsidP="00445DEF">
      <w:pPr>
        <w:rPr>
          <w:lang w:eastAsia="es-ES"/>
        </w:rPr>
      </w:pPr>
    </w:p>
    <w:p w:rsidR="00445DEF" w:rsidRPr="00E61908" w:rsidRDefault="00445DEF" w:rsidP="00ED289B">
      <w:pPr>
        <w:pStyle w:val="Prrafodelista"/>
        <w:numPr>
          <w:ilvl w:val="0"/>
          <w:numId w:val="1"/>
        </w:numPr>
        <w:rPr>
          <w:lang w:eastAsia="es-ES"/>
        </w:rPr>
      </w:pPr>
      <m:oMath>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num>
          <m:den>
            <m:r>
              <w:rPr>
                <w:rFonts w:ascii="Cambria Math" w:hAnsi="Cambria Math"/>
                <w:lang w:eastAsia="es-ES"/>
              </w:rPr>
              <m:t>∂x</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x</m:t>
            </m:r>
          </m:num>
          <m:den>
            <m:r>
              <w:rPr>
                <w:rFonts w:ascii="Cambria Math" w:eastAsiaTheme="minorEastAsia" w:hAnsi="Cambria Math"/>
                <w:lang w:eastAsia="es-ES"/>
              </w:rPr>
              <m:t>r</m:t>
            </m:r>
          </m:den>
        </m:f>
        <m:r>
          <w:rPr>
            <w:rFonts w:ascii="Cambria Math" w:eastAsiaTheme="minorEastAsia" w:hAnsi="Cambria Math"/>
            <w:lang w:eastAsia="es-ES"/>
          </w:rPr>
          <m:t>·</m:t>
        </m:r>
        <m:d>
          <m:dPr>
            <m:ctrlPr>
              <w:rPr>
                <w:rFonts w:ascii="Cambria Math" w:eastAsiaTheme="minorEastAsia" w:hAnsi="Cambria Math"/>
                <w:i/>
                <w:lang w:eastAsia="es-ES"/>
              </w:rPr>
            </m:ctrlPr>
          </m:dPr>
          <m:e>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ext</m:t>
                </m:r>
              </m:sub>
            </m:sSub>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int</m:t>
                </m:r>
              </m:sub>
            </m:sSub>
          </m:e>
        </m:d>
        <m:r>
          <w:rPr>
            <w:rFonts w:ascii="Cambria Math" w:eastAsiaTheme="minorEastAsia" w:hAnsi="Cambria Math"/>
            <w:lang w:eastAsia="es-ES"/>
          </w:rPr>
          <m: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cos</m:t>
            </m:r>
          </m:fName>
          <m:e>
            <m:d>
              <m:dPr>
                <m:ctrlPr>
                  <w:rPr>
                    <w:rFonts w:ascii="Cambria Math" w:eastAsiaTheme="minorEastAsia" w:hAnsi="Cambria Math"/>
                    <w:i/>
                    <w:lang w:eastAsia="es-ES"/>
                  </w:rPr>
                </m:ctrlPr>
              </m:dPr>
              <m:e>
                <m:r>
                  <w:rPr>
                    <w:rFonts w:ascii="Cambria Math" w:eastAsiaTheme="minorEastAsia" w:hAnsi="Cambria Math"/>
                    <w:lang w:eastAsia="es-ES"/>
                  </w:rPr>
                  <m:t>θ</m:t>
                </m:r>
              </m:e>
            </m:d>
            <m:ctrlPr>
              <w:rPr>
                <w:rFonts w:ascii="Cambria Math" w:hAnsi="Cambria Math"/>
                <w:i/>
                <w:lang w:eastAsia="es-ES"/>
              </w:rPr>
            </m:ctrlPr>
          </m:e>
        </m:func>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y</m:t>
            </m:r>
          </m:num>
          <m:den>
            <m:r>
              <w:rPr>
                <w:rFonts w:ascii="Cambria Math" w:eastAsiaTheme="minorEastAsia" w:hAnsi="Cambria Math"/>
                <w:lang w:eastAsia="es-ES"/>
              </w:rPr>
              <m:t>r</m:t>
            </m:r>
          </m:den>
        </m:f>
        <m:r>
          <w:rPr>
            <w:rFonts w:ascii="Cambria Math" w:eastAsiaTheme="minorEastAsia" w:hAnsi="Cambria Math"/>
            <w:lang w:eastAsia="es-ES"/>
          </w:rPr>
          <m:t>·u·</m:t>
        </m:r>
        <m:r>
          <m:rPr>
            <m:sty m:val="p"/>
          </m:rPr>
          <w:rPr>
            <w:rFonts w:ascii="Cambria Math" w:eastAsiaTheme="minorEastAsia" w:hAnsi="Cambria Math"/>
            <w:lang w:eastAsia="es-ES"/>
          </w:rPr>
          <m:t>sin</m:t>
        </m:r>
        <m:r>
          <w:rPr>
            <w:rFonts w:ascii="Cambria Math" w:eastAsiaTheme="minorEastAsia" w:hAnsi="Cambria Math"/>
            <w:lang w:eastAsia="es-ES"/>
          </w:rPr>
          <m:t>(θ)</m:t>
        </m:r>
      </m:oMath>
    </w:p>
    <w:p w:rsidR="00445DEF" w:rsidRPr="00E61908" w:rsidRDefault="00445DEF" w:rsidP="00ED289B">
      <w:pPr>
        <w:pStyle w:val="Prrafodelista"/>
        <w:numPr>
          <w:ilvl w:val="0"/>
          <w:numId w:val="1"/>
        </w:numPr>
        <w:rPr>
          <w:lang w:eastAsia="es-ES"/>
        </w:rPr>
      </w:pPr>
      <m:oMath>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num>
          <m:den>
            <m:r>
              <w:rPr>
                <w:rFonts w:ascii="Cambria Math" w:hAnsi="Cambria Math"/>
                <w:lang w:eastAsia="es-ES"/>
              </w:rPr>
              <m:t>∂</m:t>
            </m:r>
            <m:r>
              <w:rPr>
                <w:rFonts w:ascii="Cambria Math" w:hAnsi="Cambria Math"/>
                <w:lang w:eastAsia="es-ES"/>
              </w:rPr>
              <m:t>y</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y</m:t>
            </m:r>
          </m:num>
          <m:den>
            <m:r>
              <w:rPr>
                <w:rFonts w:ascii="Cambria Math" w:eastAsiaTheme="minorEastAsia" w:hAnsi="Cambria Math"/>
                <w:lang w:eastAsia="es-ES"/>
              </w:rPr>
              <m:t>r</m:t>
            </m:r>
          </m:den>
        </m:f>
        <m:r>
          <w:rPr>
            <w:rFonts w:ascii="Cambria Math" w:eastAsiaTheme="minorEastAsia" w:hAnsi="Cambria Math"/>
            <w:lang w:eastAsia="es-ES"/>
          </w:rPr>
          <m:t>·</m:t>
        </m:r>
        <m:d>
          <m:dPr>
            <m:ctrlPr>
              <w:rPr>
                <w:rFonts w:ascii="Cambria Math" w:eastAsiaTheme="minorEastAsia" w:hAnsi="Cambria Math"/>
                <w:i/>
                <w:lang w:eastAsia="es-ES"/>
              </w:rPr>
            </m:ctrlPr>
          </m:dPr>
          <m:e>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ext</m:t>
                </m:r>
              </m:sub>
            </m:sSub>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int</m:t>
                </m:r>
              </m:sub>
            </m:sSub>
          </m:e>
        </m:d>
        <m:r>
          <w:rPr>
            <w:rFonts w:ascii="Cambria Math" w:eastAsiaTheme="minorEastAsia" w:hAnsi="Cambria Math"/>
            <w:lang w:eastAsia="es-ES"/>
          </w:rPr>
          <m: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cos</m:t>
            </m:r>
          </m:fName>
          <m:e>
            <m:d>
              <m:dPr>
                <m:ctrlPr>
                  <w:rPr>
                    <w:rFonts w:ascii="Cambria Math" w:eastAsiaTheme="minorEastAsia" w:hAnsi="Cambria Math"/>
                    <w:i/>
                    <w:lang w:eastAsia="es-ES"/>
                  </w:rPr>
                </m:ctrlPr>
              </m:dPr>
              <m:e>
                <m:r>
                  <w:rPr>
                    <w:rFonts w:ascii="Cambria Math" w:eastAsiaTheme="minorEastAsia" w:hAnsi="Cambria Math"/>
                    <w:lang w:eastAsia="es-ES"/>
                  </w:rPr>
                  <m:t>θ</m:t>
                </m:r>
              </m:e>
            </m:d>
            <m:ctrlPr>
              <w:rPr>
                <w:rFonts w:ascii="Cambria Math" w:hAnsi="Cambria Math"/>
                <w:i/>
                <w:lang w:eastAsia="es-ES"/>
              </w:rPr>
            </m:ctrlPr>
          </m:e>
        </m:func>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x</m:t>
            </m:r>
          </m:num>
          <m:den>
            <m:r>
              <w:rPr>
                <w:rFonts w:ascii="Cambria Math" w:eastAsiaTheme="minorEastAsia" w:hAnsi="Cambria Math"/>
                <w:lang w:eastAsia="es-ES"/>
              </w:rPr>
              <m:t>r</m:t>
            </m:r>
          </m:den>
        </m:f>
        <m:r>
          <w:rPr>
            <w:rFonts w:ascii="Cambria Math" w:eastAsiaTheme="minorEastAsia" w:hAnsi="Cambria Math"/>
            <w:lang w:eastAsia="es-ES"/>
          </w:rPr>
          <m:t>·u·</m:t>
        </m:r>
        <m:r>
          <m:rPr>
            <m:sty m:val="p"/>
          </m:rPr>
          <w:rPr>
            <w:rFonts w:ascii="Cambria Math" w:eastAsiaTheme="minorEastAsia" w:hAnsi="Cambria Math"/>
            <w:lang w:eastAsia="es-ES"/>
          </w:rPr>
          <m:t>sin</m:t>
        </m:r>
        <m:r>
          <w:rPr>
            <w:rFonts w:ascii="Cambria Math" w:eastAsiaTheme="minorEastAsia" w:hAnsi="Cambria Math"/>
            <w:lang w:eastAsia="es-ES"/>
          </w:rPr>
          <m:t>(θ)</m:t>
        </m:r>
      </m:oMath>
    </w:p>
    <w:p w:rsidR="00445DEF" w:rsidRPr="00E61908" w:rsidRDefault="00445DEF" w:rsidP="00ED289B">
      <w:pPr>
        <w:pStyle w:val="Prrafodelista"/>
        <w:numPr>
          <w:ilvl w:val="0"/>
          <w:numId w:val="1"/>
        </w:numPr>
        <w:rPr>
          <w:lang w:eastAsia="es-ES"/>
        </w:rPr>
      </w:pPr>
      <m:oMath>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num>
          <m:den>
            <m:r>
              <w:rPr>
                <w:rFonts w:ascii="Cambria Math" w:hAnsi="Cambria Math"/>
                <w:lang w:eastAsia="es-ES"/>
              </w:rPr>
              <m:t>∂</m:t>
            </m:r>
            <m:r>
              <w:rPr>
                <w:rFonts w:ascii="Cambria Math" w:hAnsi="Cambria Math"/>
                <w:lang w:eastAsia="es-ES"/>
              </w:rPr>
              <m:t>x</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x</m:t>
            </m:r>
          </m:num>
          <m:den>
            <m:r>
              <w:rPr>
                <w:rFonts w:ascii="Cambria Math" w:eastAsiaTheme="minorEastAsia" w:hAnsi="Cambria Math"/>
                <w:lang w:eastAsia="es-ES"/>
              </w:rPr>
              <m:t>r</m:t>
            </m:r>
          </m:den>
        </m:f>
        <m:r>
          <w:rPr>
            <w:rFonts w:ascii="Cambria Math" w:eastAsiaTheme="minorEastAsia" w:hAnsi="Cambria Math"/>
            <w:lang w:eastAsia="es-ES"/>
          </w:rPr>
          <m:t>·</m:t>
        </m:r>
        <m:d>
          <m:dPr>
            <m:ctrlPr>
              <w:rPr>
                <w:rFonts w:ascii="Cambria Math" w:eastAsiaTheme="minorEastAsia" w:hAnsi="Cambria Math"/>
                <w:i/>
                <w:lang w:eastAsia="es-ES"/>
              </w:rPr>
            </m:ctrlPr>
          </m:dPr>
          <m:e>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ext</m:t>
                </m:r>
              </m:sub>
            </m:sSub>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int</m:t>
                </m:r>
              </m:sub>
            </m:sSub>
          </m:e>
        </m:d>
        <m:r>
          <w:rPr>
            <w:rFonts w:ascii="Cambria Math" w:eastAsiaTheme="minorEastAsia" w:hAnsi="Cambria Math"/>
            <w:lang w:eastAsia="es-ES"/>
          </w:rPr>
          <m: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sin</m:t>
            </m:r>
          </m:fName>
          <m:e>
            <m:d>
              <m:dPr>
                <m:ctrlPr>
                  <w:rPr>
                    <w:rFonts w:ascii="Cambria Math" w:eastAsiaTheme="minorEastAsia" w:hAnsi="Cambria Math"/>
                    <w:i/>
                    <w:lang w:eastAsia="es-ES"/>
                  </w:rPr>
                </m:ctrlPr>
              </m:dPr>
              <m:e>
                <m:r>
                  <w:rPr>
                    <w:rFonts w:ascii="Cambria Math" w:eastAsiaTheme="minorEastAsia" w:hAnsi="Cambria Math"/>
                    <w:lang w:eastAsia="es-ES"/>
                  </w:rPr>
                  <m:t>θ</m:t>
                </m:r>
              </m:e>
            </m:d>
            <m:ctrlPr>
              <w:rPr>
                <w:rFonts w:ascii="Cambria Math" w:hAnsi="Cambria Math"/>
                <w:i/>
                <w:lang w:eastAsia="es-ES"/>
              </w:rPr>
            </m:ctrlPr>
          </m:e>
        </m:func>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y</m:t>
            </m:r>
          </m:num>
          <m:den>
            <m:r>
              <w:rPr>
                <w:rFonts w:ascii="Cambria Math" w:eastAsiaTheme="minorEastAsia" w:hAnsi="Cambria Math"/>
                <w:lang w:eastAsia="es-ES"/>
              </w:rPr>
              <m:t>r</m:t>
            </m:r>
          </m:den>
        </m:f>
        <m:r>
          <w:rPr>
            <w:rFonts w:ascii="Cambria Math" w:eastAsiaTheme="minorEastAsia" w:hAnsi="Cambria Math"/>
            <w:lang w:eastAsia="es-ES"/>
          </w:rPr>
          <m:t>·u·</m:t>
        </m:r>
        <m:r>
          <m:rPr>
            <m:sty m:val="p"/>
          </m:rPr>
          <w:rPr>
            <w:rFonts w:ascii="Cambria Math" w:eastAsiaTheme="minorEastAsia" w:hAnsi="Cambria Math"/>
            <w:lang w:eastAsia="es-ES"/>
          </w:rPr>
          <m:t>cos(</m:t>
        </m:r>
        <m:r>
          <w:rPr>
            <w:rFonts w:ascii="Cambria Math" w:eastAsiaTheme="minorEastAsia" w:hAnsi="Cambria Math"/>
            <w:lang w:eastAsia="es-ES"/>
          </w:rPr>
          <m:t>θ)</m:t>
        </m:r>
      </m:oMath>
    </w:p>
    <w:p w:rsidR="00445DEF" w:rsidRPr="00E61908" w:rsidRDefault="00445DEF" w:rsidP="00ED289B">
      <w:pPr>
        <w:pStyle w:val="Prrafodelista"/>
        <w:numPr>
          <w:ilvl w:val="0"/>
          <w:numId w:val="1"/>
        </w:numPr>
        <w:rPr>
          <w:lang w:eastAsia="es-ES"/>
        </w:rPr>
      </w:pPr>
      <m:oMath>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num>
          <m:den>
            <m:r>
              <w:rPr>
                <w:rFonts w:ascii="Cambria Math" w:hAnsi="Cambria Math"/>
                <w:lang w:eastAsia="es-ES"/>
              </w:rPr>
              <m:t>∂</m:t>
            </m:r>
            <m:r>
              <w:rPr>
                <w:rFonts w:ascii="Cambria Math" w:hAnsi="Cambria Math"/>
                <w:lang w:eastAsia="es-ES"/>
              </w:rPr>
              <m:t>y</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y</m:t>
            </m:r>
          </m:num>
          <m:den>
            <m:r>
              <w:rPr>
                <w:rFonts w:ascii="Cambria Math" w:eastAsiaTheme="minorEastAsia" w:hAnsi="Cambria Math"/>
                <w:lang w:eastAsia="es-ES"/>
              </w:rPr>
              <m:t>r</m:t>
            </m:r>
          </m:den>
        </m:f>
        <m:r>
          <w:rPr>
            <w:rFonts w:ascii="Cambria Math" w:eastAsiaTheme="minorEastAsia" w:hAnsi="Cambria Math"/>
            <w:lang w:eastAsia="es-ES"/>
          </w:rPr>
          <m:t>·</m:t>
        </m:r>
        <m:d>
          <m:dPr>
            <m:ctrlPr>
              <w:rPr>
                <w:rFonts w:ascii="Cambria Math" w:eastAsiaTheme="minorEastAsia" w:hAnsi="Cambria Math"/>
                <w:i/>
                <w:lang w:eastAsia="es-ES"/>
              </w:rPr>
            </m:ctrlPr>
          </m:dPr>
          <m:e>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ext</m:t>
                </m:r>
              </m:sub>
            </m:sSub>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int</m:t>
                </m:r>
              </m:sub>
            </m:sSub>
          </m:e>
        </m:d>
        <m:r>
          <w:rPr>
            <w:rFonts w:ascii="Cambria Math" w:eastAsiaTheme="minorEastAsia" w:hAnsi="Cambria Math"/>
            <w:lang w:eastAsia="es-ES"/>
          </w:rPr>
          <m: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sin</m:t>
            </m:r>
          </m:fName>
          <m:e>
            <m:d>
              <m:dPr>
                <m:ctrlPr>
                  <w:rPr>
                    <w:rFonts w:ascii="Cambria Math" w:eastAsiaTheme="minorEastAsia" w:hAnsi="Cambria Math"/>
                    <w:i/>
                    <w:lang w:eastAsia="es-ES"/>
                  </w:rPr>
                </m:ctrlPr>
              </m:dPr>
              <m:e>
                <m:r>
                  <w:rPr>
                    <w:rFonts w:ascii="Cambria Math" w:eastAsiaTheme="minorEastAsia" w:hAnsi="Cambria Math"/>
                    <w:lang w:eastAsia="es-ES"/>
                  </w:rPr>
                  <m:t>θ</m:t>
                </m:r>
              </m:e>
            </m:d>
            <m:ctrlPr>
              <w:rPr>
                <w:rFonts w:ascii="Cambria Math" w:hAnsi="Cambria Math"/>
                <w:i/>
                <w:lang w:eastAsia="es-ES"/>
              </w:rPr>
            </m:ctrlPr>
          </m:e>
        </m:func>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x</m:t>
            </m:r>
          </m:num>
          <m:den>
            <m:r>
              <w:rPr>
                <w:rFonts w:ascii="Cambria Math" w:eastAsiaTheme="minorEastAsia" w:hAnsi="Cambria Math"/>
                <w:lang w:eastAsia="es-ES"/>
              </w:rPr>
              <m:t>r</m:t>
            </m:r>
          </m:den>
        </m:f>
        <m:r>
          <w:rPr>
            <w:rFonts w:ascii="Cambria Math" w:eastAsiaTheme="minorEastAsia" w:hAnsi="Cambria Math"/>
            <w:lang w:eastAsia="es-ES"/>
          </w:rPr>
          <m:t>·u·</m:t>
        </m:r>
        <m:r>
          <m:rPr>
            <m:sty m:val="p"/>
          </m:rPr>
          <w:rPr>
            <w:rFonts w:ascii="Cambria Math" w:eastAsiaTheme="minorEastAsia" w:hAnsi="Cambria Math"/>
            <w:lang w:eastAsia="es-ES"/>
          </w:rPr>
          <m:t>cos</m:t>
        </m:r>
        <m:r>
          <w:rPr>
            <w:rFonts w:ascii="Cambria Math" w:eastAsiaTheme="minorEastAsia" w:hAnsi="Cambria Math"/>
            <w:lang w:eastAsia="es-ES"/>
          </w:rPr>
          <m:t>(θ)</m:t>
        </m:r>
      </m:oMath>
    </w:p>
    <w:p w:rsidR="00445DEF" w:rsidRDefault="00445DEF" w:rsidP="00445DEF">
      <w:pPr>
        <w:rPr>
          <w:lang w:eastAsia="es-ES"/>
        </w:rPr>
      </w:pPr>
    </w:p>
    <w:p w:rsidR="00445DEF" w:rsidRDefault="00445DEF" w:rsidP="00445DEF">
      <w:pPr>
        <w:rPr>
          <w:lang w:eastAsia="es-ES"/>
        </w:rPr>
      </w:pPr>
      <w:r>
        <w:rPr>
          <w:lang w:eastAsia="es-ES"/>
        </w:rPr>
        <w:t>Finalmente, el tensor queda definido como sigue:</w:t>
      </w:r>
    </w:p>
    <w:p w:rsidR="00445DEF" w:rsidRDefault="00445DEF" w:rsidP="00445DEF">
      <w:pPr>
        <w:rPr>
          <w:lang w:eastAsia="es-ES"/>
        </w:rPr>
      </w:pPr>
    </w:p>
    <w:p w:rsidR="00445DEF" w:rsidRDefault="00445DEF" w:rsidP="00ED289B">
      <w:pPr>
        <w:pStyle w:val="Prrafodelista"/>
        <w:numPr>
          <w:ilvl w:val="0"/>
          <w:numId w:val="1"/>
        </w:numPr>
        <w:rPr>
          <w:lang w:eastAsia="es-ES"/>
        </w:rPr>
      </w:pPr>
      <m:oMath>
        <m:d>
          <m:dPr>
            <m:ctrlPr>
              <w:rPr>
                <w:rFonts w:ascii="Cambria Math" w:hAnsi="Cambria Math"/>
                <w:i/>
                <w:lang w:eastAsia="es-ES"/>
              </w:rPr>
            </m:ctrlPr>
          </m:dPr>
          <m:e>
            <m:m>
              <m:mPr>
                <m:mcs>
                  <m:mc>
                    <m:mcPr>
                      <m:count m:val="2"/>
                      <m:mcJc m:val="center"/>
                    </m:mcPr>
                  </m:mc>
                </m:mcs>
                <m:ctrlPr>
                  <w:rPr>
                    <w:rFonts w:ascii="Cambria Math" w:hAnsi="Cambria Math"/>
                    <w:i/>
                    <w:lang w:eastAsia="es-ES"/>
                  </w:rPr>
                </m:ctrlPr>
              </m:mPr>
              <m:mr>
                <m:e>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num>
                    <m:den>
                      <m:r>
                        <w:rPr>
                          <w:rFonts w:ascii="Cambria Math" w:hAnsi="Cambria Math"/>
                          <w:lang w:eastAsia="es-ES"/>
                        </w:rPr>
                        <m:t>∂x</m:t>
                      </m:r>
                    </m:den>
                  </m:f>
                </m:e>
                <m:e>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num>
                        <m:den>
                          <m:r>
                            <w:rPr>
                              <w:rFonts w:ascii="Cambria Math" w:hAnsi="Cambria Math"/>
                              <w:lang w:eastAsia="es-ES"/>
                            </w:rPr>
                            <m:t>∂y</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num>
                        <m:den>
                          <m:r>
                            <w:rPr>
                              <w:rFonts w:ascii="Cambria Math" w:hAnsi="Cambria Math"/>
                              <w:lang w:eastAsia="es-ES"/>
                            </w:rPr>
                            <m:t>∂x</m:t>
                          </m:r>
                        </m:den>
                      </m:f>
                    </m:e>
                  </m:d>
                </m:e>
              </m:mr>
              <m:mr>
                <m:e>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x</m:t>
                              </m:r>
                            </m:sub>
                          </m:sSub>
                        </m:num>
                        <m:den>
                          <m:r>
                            <w:rPr>
                              <w:rFonts w:ascii="Cambria Math" w:hAnsi="Cambria Math"/>
                              <w:lang w:eastAsia="es-ES"/>
                            </w:rPr>
                            <m:t>∂y</m:t>
                          </m:r>
                        </m:den>
                      </m:f>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num>
                        <m:den>
                          <m:r>
                            <w:rPr>
                              <w:rFonts w:ascii="Cambria Math" w:hAnsi="Cambria Math"/>
                              <w:lang w:eastAsia="es-ES"/>
                            </w:rPr>
                            <m:t>∂x</m:t>
                          </m:r>
                        </m:den>
                      </m:f>
                    </m:e>
                  </m:d>
                </m:e>
                <m:e>
                  <m:f>
                    <m:fPr>
                      <m:ctrlPr>
                        <w:rPr>
                          <w:rFonts w:ascii="Cambria Math" w:hAnsi="Cambria Math"/>
                          <w:i/>
                          <w:lang w:eastAsia="es-ES"/>
                        </w:rPr>
                      </m:ctrlPr>
                    </m:fPr>
                    <m:num>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y</m:t>
                          </m:r>
                        </m:sub>
                      </m:sSub>
                    </m:num>
                    <m:den>
                      <m:r>
                        <w:rPr>
                          <w:rFonts w:ascii="Cambria Math" w:hAnsi="Cambria Math"/>
                          <w:lang w:eastAsia="es-ES"/>
                        </w:rPr>
                        <m:t>∂y</m:t>
                      </m:r>
                    </m:den>
                  </m:f>
                </m:e>
              </m:mr>
            </m:m>
          </m:e>
        </m:d>
      </m:oMath>
    </w:p>
    <w:p w:rsidR="00445DEF" w:rsidRDefault="00445DEF" w:rsidP="00445DEF">
      <w:pPr>
        <w:rPr>
          <w:lang w:eastAsia="es-ES"/>
        </w:rPr>
      </w:pPr>
    </w:p>
    <w:p w:rsidR="00445DEF" w:rsidRDefault="00445DEF" w:rsidP="00445DEF">
      <w:pPr>
        <w:rPr>
          <w:lang w:eastAsia="es-ES"/>
        </w:rPr>
      </w:pPr>
    </w:p>
    <w:p w:rsidR="00445DEF" w:rsidRDefault="00445DEF" w:rsidP="00445DEF">
      <w:pPr>
        <w:rPr>
          <w:lang w:eastAsia="es-ES"/>
        </w:rPr>
      </w:pPr>
    </w:p>
    <w:p w:rsidR="00445DEF" w:rsidRDefault="00445DEF" w:rsidP="00445DEF">
      <w:pPr>
        <w:rPr>
          <w:rFonts w:ascii="Times New Roman" w:eastAsia="Times New Roman" w:hAnsi="Times New Roman" w:cs="Times New Roman"/>
          <w:szCs w:val="24"/>
          <w:lang w:eastAsia="es-ES"/>
        </w:rPr>
        <w:sectPr w:rsidR="00445DEF" w:rsidSect="003F5AE0">
          <w:headerReference w:type="even" r:id="rId27"/>
          <w:headerReference w:type="default" r:id="rId28"/>
          <w:type w:val="oddPage"/>
          <w:pgSz w:w="11906" w:h="16838" w:code="9"/>
          <w:pgMar w:top="2041" w:right="1701" w:bottom="1418" w:left="2268" w:header="709" w:footer="709" w:gutter="0"/>
          <w:cols w:space="708"/>
          <w:docGrid w:linePitch="360"/>
        </w:sectPr>
      </w:pPr>
    </w:p>
    <w:p w:rsidR="00E3570F" w:rsidRDefault="00E3570F" w:rsidP="00E3570F">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Pr="00ED6EFE" w:rsidRDefault="00E3570F" w:rsidP="00E3570F">
      <w:pPr>
        <w:pStyle w:val="Ttulo1"/>
      </w:pPr>
      <w:r>
        <w:br/>
      </w:r>
      <w:r>
        <w:br/>
      </w:r>
      <w:bookmarkStart w:id="39" w:name="_Toc272706778"/>
      <w:r>
        <w:t>Librerías empleadas: ITK, VTK, FLTK</w:t>
      </w:r>
      <w:bookmarkEnd w:id="39"/>
    </w:p>
    <w:p w:rsidR="00E3570F" w:rsidRDefault="00E3570F" w:rsidP="00E3570F">
      <w:pPr>
        <w:rPr>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Pr="00E3570F" w:rsidRDefault="00B3217C" w:rsidP="00B3217C">
      <w:pPr>
        <w:ind w:left="1701" w:firstLine="0"/>
        <w:rPr>
          <w:i/>
          <w:sz w:val="32"/>
          <w:szCs w:val="32"/>
          <w:lang w:eastAsia="es-ES"/>
        </w:rPr>
      </w:pPr>
      <w:r>
        <w:rPr>
          <w:i/>
          <w:sz w:val="32"/>
          <w:szCs w:val="32"/>
          <w:lang w:eastAsia="es-ES"/>
        </w:rPr>
        <w:t>En este capítulo se realiza un repaso por el origen y las principales características de las herramientas que se van a emplear para el desarrollo del proyecto. ITK se emplea en Saturn para la representación de datos y el procesado de imagen. VTK se utiliza en visualización, y FLTK para la creación de interfaces.</w:t>
      </w:r>
    </w:p>
    <w:p w:rsid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Sect="003F5AE0">
          <w:headerReference w:type="default" r:id="rId29"/>
          <w:type w:val="oddPage"/>
          <w:pgSz w:w="11906" w:h="16838" w:code="9"/>
          <w:pgMar w:top="2041" w:right="1701" w:bottom="1418" w:left="2268" w:header="709" w:footer="709" w:gutter="0"/>
          <w:cols w:space="708"/>
          <w:docGrid w:linePitch="360"/>
        </w:sectPr>
      </w:pPr>
    </w:p>
    <w:p w:rsidR="00E3570F" w:rsidRPr="00E3570F" w:rsidRDefault="00E3570F" w:rsidP="00E3570F">
      <w:pPr>
        <w:pStyle w:val="Ttulo2"/>
        <w:rPr>
          <w:lang w:eastAsia="es-ES"/>
        </w:rPr>
      </w:pPr>
      <w:bookmarkStart w:id="40" w:name="_Toc272706779"/>
      <w:r w:rsidRPr="00E3570F">
        <w:rPr>
          <w:lang w:eastAsia="es-ES"/>
        </w:rPr>
        <w:lastRenderedPageBreak/>
        <w:t>ITK</w:t>
      </w:r>
      <w:bookmarkEnd w:id="40"/>
    </w:p>
    <w:p w:rsidR="00E3570F" w:rsidRPr="00E3570F" w:rsidRDefault="00E3570F" w:rsidP="00E3570F">
      <w:pPr>
        <w:rPr>
          <w:lang w:eastAsia="es-ES"/>
        </w:rPr>
      </w:pPr>
    </w:p>
    <w:p w:rsidR="00E3570F" w:rsidRPr="00E3570F" w:rsidRDefault="00E3570F" w:rsidP="00E3570F">
      <w:pPr>
        <w:pStyle w:val="Ttulo3"/>
        <w:rPr>
          <w:lang w:eastAsia="es-ES"/>
        </w:rPr>
      </w:pPr>
      <w:bookmarkStart w:id="41" w:name="_Toc272706780"/>
      <w:r w:rsidRPr="00E3570F">
        <w:rPr>
          <w:lang w:eastAsia="es-ES"/>
        </w:rPr>
        <w:t>Introducción</w:t>
      </w:r>
      <w:bookmarkEnd w:id="4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w:t>
      </w:r>
      <w:r w:rsidRPr="00B47199">
        <w:rPr>
          <w:i/>
          <w:lang w:eastAsia="es-ES"/>
        </w:rPr>
        <w:t>Insight ToolKit</w:t>
      </w:r>
      <w:r w:rsidRPr="00E3570F">
        <w:rPr>
          <w:lang w:eastAsia="es-ES"/>
        </w:rPr>
        <w:t>) es un software para el procesado, segmentación y registrado de imágenes</w:t>
      </w:r>
      <w:r w:rsidR="007135F4">
        <w:rPr>
          <w:lang w:eastAsia="es-ES"/>
        </w:rPr>
        <w:t xml:space="preserve"> </w:t>
      </w:r>
      <w:r w:rsidR="00B342F2">
        <w:rPr>
          <w:lang w:eastAsia="es-ES"/>
        </w:rPr>
        <w:fldChar w:fldCharType="begin"/>
      </w:r>
      <w:r w:rsidR="007135F4">
        <w:rPr>
          <w:lang w:eastAsia="es-ES"/>
        </w:rPr>
        <w:instrText xml:space="preserve"> REF _Ref268108293 \r \h </w:instrText>
      </w:r>
      <w:r w:rsidR="00B342F2">
        <w:rPr>
          <w:lang w:eastAsia="es-ES"/>
        </w:rPr>
      </w:r>
      <w:r w:rsidR="00B342F2">
        <w:rPr>
          <w:lang w:eastAsia="es-ES"/>
        </w:rPr>
        <w:fldChar w:fldCharType="separate"/>
      </w:r>
      <w:r w:rsidR="004617F4">
        <w:rPr>
          <w:lang w:eastAsia="es-ES"/>
        </w:rPr>
        <w:t>[40]</w:t>
      </w:r>
      <w:r w:rsidR="00B342F2">
        <w:rPr>
          <w:lang w:eastAsia="es-ES"/>
        </w:rPr>
        <w:fldChar w:fldCharType="end"/>
      </w:r>
      <w:r w:rsidR="00B342F2">
        <w:rPr>
          <w:lang w:eastAsia="es-ES"/>
        </w:rPr>
        <w:fldChar w:fldCharType="begin"/>
      </w:r>
      <w:r w:rsidR="007135F4">
        <w:rPr>
          <w:lang w:eastAsia="es-ES"/>
        </w:rPr>
        <w:instrText xml:space="preserve"> REF _Ref268108263 \r \h </w:instrText>
      </w:r>
      <w:r w:rsidR="00B342F2">
        <w:rPr>
          <w:lang w:eastAsia="es-ES"/>
        </w:rPr>
      </w:r>
      <w:r w:rsidR="00B342F2">
        <w:rPr>
          <w:lang w:eastAsia="es-ES"/>
        </w:rPr>
        <w:fldChar w:fldCharType="separate"/>
      </w:r>
      <w:r w:rsidR="004617F4">
        <w:rPr>
          <w:lang w:eastAsia="es-ES"/>
        </w:rPr>
        <w:t>[41]</w:t>
      </w:r>
      <w:r w:rsidR="00B342F2">
        <w:rPr>
          <w:lang w:eastAsia="es-ES"/>
        </w:rPr>
        <w:fldChar w:fldCharType="end"/>
      </w:r>
      <w:r w:rsidRPr="00E3570F">
        <w:rPr>
          <w:lang w:eastAsia="es-ES"/>
        </w:rPr>
        <w:t>. Aunque se puede usar para cualquier propósito, ITK está orientado principalmente a la imagen médica, donde son especialmente importantes las funcionalidades que ofrece ITK. La segmentación, por una parte, es el proceso de identificación y clasificación de los datos disponibles en una representación digital, típicamente una imagen médica. El registrado, en cambio, es la tarea de alinear varias imágenes, o de establecer correspondencias entre sus puntos. Por ejemplo, para combinar una imagen de resonancia magnética con una tomografía.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es código abierto y multiplataforma, ya que utiliza la herramienta CMake. Es orientado a objetos, y está programado en C++, aunque se pueden generar, de manera automática, </w:t>
      </w:r>
      <w:r w:rsidR="00163DF9">
        <w:rPr>
          <w:lang w:eastAsia="es-ES"/>
        </w:rPr>
        <w:t xml:space="preserve">envoltorios o </w:t>
      </w:r>
      <w:r w:rsidR="00163DF9" w:rsidRPr="00163DF9">
        <w:rPr>
          <w:i/>
          <w:lang w:eastAsia="es-ES"/>
        </w:rPr>
        <w:t>wrappers</w:t>
      </w:r>
      <w:r w:rsidRPr="00E3570F">
        <w:rPr>
          <w:lang w:eastAsia="es-ES"/>
        </w:rPr>
        <w:t xml:space="preserve"> para trabajar con Tcl, Java y Python. Además emplea un modelo de programación conocido como programación genérica.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surge en 1999, cuando la Biblioteca Nacional de Medicina, del Instituto Nacional de Salud de Estados Unidos, obtuvo un contrato para desarrollar la herramienta.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2" w:name="_Toc272706781"/>
      <w:r w:rsidRPr="00E3570F">
        <w:rPr>
          <w:lang w:eastAsia="es-ES"/>
        </w:rPr>
        <w:t>Características generales</w:t>
      </w:r>
      <w:bookmarkEnd w:id="4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A continuación se enumeran las principales características de ITK, algunas de las cuales se explican con más detalle en diferentes apartados:</w:t>
      </w:r>
    </w:p>
    <w:p w:rsidR="00E3570F" w:rsidRPr="00E3570F" w:rsidRDefault="00E3570F" w:rsidP="00E3570F">
      <w:pPr>
        <w:rPr>
          <w:lang w:eastAsia="es-ES"/>
        </w:rPr>
      </w:pPr>
    </w:p>
    <w:p w:rsidR="00E3570F" w:rsidRDefault="00E3570F" w:rsidP="00E3570F">
      <w:pPr>
        <w:pStyle w:val="Prrafodelista"/>
        <w:numPr>
          <w:ilvl w:val="0"/>
          <w:numId w:val="13"/>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Orientado a objetos: ITK está escrito en 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Multiplataforma, gracias al uso de CMake.</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Programación genérica, que le dota de eficiencia y flexibilidad.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Manejo de memoria mediante punteros inteligentes y conteo de referencias.</w:t>
      </w:r>
    </w:p>
    <w:p w:rsidR="00E3570F" w:rsidRDefault="00E3570F" w:rsidP="00E3570F">
      <w:pPr>
        <w:pStyle w:val="Prrafodelista"/>
        <w:numPr>
          <w:ilvl w:val="0"/>
          <w:numId w:val="13"/>
        </w:numPr>
        <w:ind w:left="851" w:hanging="425"/>
        <w:rPr>
          <w:lang w:eastAsia="es-ES"/>
        </w:rPr>
      </w:pPr>
      <w:r w:rsidRPr="00E3570F">
        <w:rPr>
          <w:lang w:eastAsia="es-ES"/>
        </w:rPr>
        <w:lastRenderedPageBreak/>
        <w:t xml:space="preserve">Manejo de eventos mediante el modelo </w:t>
      </w:r>
      <w:r w:rsidR="00163DF9">
        <w:rPr>
          <w:lang w:eastAsia="es-ES"/>
        </w:rPr>
        <w:t>sujeto-</w:t>
      </w:r>
      <w:r w:rsidRPr="00E3570F">
        <w:rPr>
          <w:lang w:eastAsia="es-ES"/>
        </w:rPr>
        <w:t>observador (</w:t>
      </w:r>
      <w:r w:rsidRPr="00B47199">
        <w:rPr>
          <w:i/>
          <w:lang w:eastAsia="es-ES"/>
        </w:rPr>
        <w:t>subject-observer</w:t>
      </w:r>
      <w:r w:rsidRPr="00E3570F">
        <w:rPr>
          <w:lang w:eastAsia="es-ES"/>
        </w:rPr>
        <w:t>, en inglés).</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Soporte multihilo.</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numérica: emplea la librería numérica VNL (</w:t>
      </w:r>
      <w:r w:rsidRPr="00B47199">
        <w:rPr>
          <w:i/>
          <w:lang w:eastAsia="es-ES"/>
        </w:rPr>
        <w:t>Vision Numerics Library</w:t>
      </w:r>
      <w:r w:rsidRPr="00E3570F">
        <w:rPr>
          <w:lang w:eastAsia="es-ES"/>
        </w:rPr>
        <w:t>), que incluye representación y operaciones para matrices, polinomios, funciones, etc.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de datos: conjuntos de datos estructurados y no estructurados, con flexibilidad en el tipo de píxel.</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Registrado: soporta cuatro tipos de registrado: registrado de imagen, multirresolución, registrado basado en ecuaciones por derivadas parciales (PDE) y por el método de elementos finitos (FEM).</w:t>
      </w:r>
    </w:p>
    <w:p w:rsidR="00E3570F" w:rsidRDefault="00E3570F" w:rsidP="00E3570F">
      <w:pPr>
        <w:pStyle w:val="Prrafodelista"/>
        <w:ind w:left="851" w:firstLine="0"/>
        <w:rPr>
          <w:lang w:eastAsia="es-ES"/>
        </w:rPr>
      </w:pPr>
    </w:p>
    <w:p w:rsidR="00E3570F" w:rsidRPr="00E3570F" w:rsidRDefault="00163DF9" w:rsidP="00E3570F">
      <w:pPr>
        <w:pStyle w:val="Prrafodelista"/>
        <w:numPr>
          <w:ilvl w:val="0"/>
          <w:numId w:val="13"/>
        </w:numPr>
        <w:ind w:left="851" w:hanging="425"/>
        <w:rPr>
          <w:lang w:eastAsia="es-ES"/>
        </w:rPr>
      </w:pPr>
      <w:r w:rsidRPr="00163DF9">
        <w:rPr>
          <w:i/>
          <w:lang w:eastAsia="es-ES"/>
        </w:rPr>
        <w:t>Wrappers</w:t>
      </w:r>
      <w:r w:rsidR="00E3570F" w:rsidRPr="00E3570F">
        <w:rPr>
          <w:lang w:eastAsia="es-ES"/>
        </w:rPr>
        <w:t>: ITK está escrito en C++, pero se pueden generar correspondencias con Python, Tcl y Java. Esta característica está aún en desarrollo.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3" w:name="_Toc272706782"/>
      <w:r w:rsidRPr="00E3570F">
        <w:rPr>
          <w:lang w:eastAsia="es-ES"/>
        </w:rPr>
        <w:t>Programación genérica</w:t>
      </w:r>
      <w:bookmarkEnd w:id="4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programación genérica es un modelo de desarrollo que organiza las librerías en componentes software genéricos. El objetivo es que estos componentes puedan “conectarse” entre sí de un modo eficiente y flexible. La idea es generalizar las funciones utilizadas para que puedan ser reutilizadas. Esto se consigue parametrizando al máximo el algoritmo, y utilizando tipos de datos genéricos.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En la programación genérica, se emplean tres tipos de objetos: </w:t>
      </w:r>
      <w:r w:rsidRPr="00B47199">
        <w:rPr>
          <w:i/>
          <w:lang w:eastAsia="es-ES"/>
        </w:rPr>
        <w:t>containers</w:t>
      </w:r>
      <w:r w:rsidRPr="00E3570F">
        <w:rPr>
          <w:lang w:eastAsia="es-ES"/>
        </w:rPr>
        <w:t xml:space="preserve"> para almacenar la información, iteradores para acceder a los datos, y algoritmos genéricos, que utilizan los </w:t>
      </w:r>
      <w:r w:rsidRPr="00B47199">
        <w:rPr>
          <w:i/>
          <w:lang w:eastAsia="es-ES"/>
        </w:rPr>
        <w:t>containers</w:t>
      </w:r>
      <w:r w:rsidRPr="00E3570F">
        <w:rPr>
          <w:lang w:eastAsia="es-ES"/>
        </w:rPr>
        <w:t xml:space="preserve"> y los iteradores para crear algoritmos básicos.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programación genérica es posible en C++ mediante el mecanismo de programación con </w:t>
      </w:r>
      <w:r w:rsidRPr="00B47199">
        <w:rPr>
          <w:i/>
          <w:lang w:eastAsia="es-ES"/>
        </w:rPr>
        <w:t>templates</w:t>
      </w:r>
      <w:r w:rsidRPr="00E3570F">
        <w:rPr>
          <w:lang w:eastAsia="es-ES"/>
        </w:rPr>
        <w:t xml:space="preserve"> o plantillas. Esta técnica permite al desarrollador escribir código utilizando tipos de dato indeterminados. El usuario es quien debe concretar el tipo de dato al utilizar el código, y el compilador se encarga de comprobar la compatibilidad. Este tipo de dato puede ser un tipo nativo (como </w:t>
      </w:r>
      <w:r w:rsidRPr="00B47199">
        <w:rPr>
          <w:i/>
          <w:lang w:eastAsia="es-ES"/>
        </w:rPr>
        <w:t>float</w:t>
      </w:r>
      <w:r w:rsidRPr="00E3570F">
        <w:rPr>
          <w:lang w:eastAsia="es-ES"/>
        </w:rPr>
        <w:t xml:space="preserve"> o </w:t>
      </w:r>
      <w:r w:rsidRPr="00B47199">
        <w:rPr>
          <w:i/>
          <w:lang w:eastAsia="es-ES"/>
        </w:rPr>
        <w:t>double</w:t>
      </w:r>
      <w:r w:rsidRPr="00E3570F">
        <w:rPr>
          <w:lang w:eastAsia="es-ES"/>
        </w:rPr>
        <w:t>) o una clase.</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ITK utiliza la programación genérica en su desarrollo. La ventaja de este hecho es que sus clases soportan casi cualquier tipo de dato. Por ejemplo, una imagen en ITK puede tener una gran variedad de tipos de píxel, desde tipos nativos, a clases de ITK como vectores o matrices o cualquier otra clase debidamente definida por el usuario.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4" w:name="_Toc272706783"/>
      <w:r>
        <w:rPr>
          <w:lang w:eastAsia="es-ES"/>
        </w:rPr>
        <w:t>Gestión de la memoria</w:t>
      </w:r>
      <w:bookmarkEnd w:id="44"/>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emplea un sistema de gestión de memoria que lleva la cuenta del número de referencias a un objeto. Cuando un objeto referencia a otro, se hace una llamada al método </w:t>
      </w:r>
      <w:r w:rsidRPr="00B47199">
        <w:rPr>
          <w:i/>
          <w:lang w:eastAsia="es-ES"/>
        </w:rPr>
        <w:t>Register()</w:t>
      </w:r>
      <w:r w:rsidRPr="00E3570F">
        <w:rPr>
          <w:lang w:eastAsia="es-ES"/>
        </w:rPr>
        <w:t xml:space="preserve">, que incrementa el contador para el objeto referenciado. Cuando una referencia al objeto desaparece, se invoca el método </w:t>
      </w:r>
      <w:r w:rsidRPr="00B47199">
        <w:rPr>
          <w:i/>
          <w:lang w:eastAsia="es-ES"/>
        </w:rPr>
        <w:t>Delete()</w:t>
      </w:r>
      <w:r w:rsidRPr="00E3570F">
        <w:rPr>
          <w:lang w:eastAsia="es-ES"/>
        </w:rPr>
        <w:t>, que decrementa el contador. Si el número de referencias llega a cero, el objeto es destruido y se libera su espacio de memoria.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gestión de las referencias se realiza en ITK con la clase </w:t>
      </w:r>
      <w:r w:rsidRPr="00B47199">
        <w:rPr>
          <w:i/>
          <w:lang w:eastAsia="es-ES"/>
        </w:rPr>
        <w:t>SmartPointer</w:t>
      </w:r>
      <w:r w:rsidRPr="00E3570F">
        <w:rPr>
          <w:lang w:eastAsia="es-ES"/>
        </w:rPr>
        <w:t xml:space="preserve">. Esta clase actúa como un puntero tradicional, pero además se encarga de llamar a los métodos </w:t>
      </w:r>
      <w:r w:rsidRPr="00B47199">
        <w:rPr>
          <w:i/>
          <w:lang w:eastAsia="es-ES"/>
        </w:rPr>
        <w:t>Register()</w:t>
      </w:r>
      <w:r w:rsidRPr="00E3570F">
        <w:rPr>
          <w:lang w:eastAsia="es-ES"/>
        </w:rPr>
        <w:t xml:space="preserve"> y </w:t>
      </w:r>
      <w:r w:rsidRPr="00B47199">
        <w:rPr>
          <w:i/>
          <w:lang w:eastAsia="es-ES"/>
        </w:rPr>
        <w:t>UnRegister()</w:t>
      </w:r>
      <w:r w:rsidRPr="00E3570F">
        <w:rPr>
          <w:lang w:eastAsia="es-ES"/>
        </w:rPr>
        <w:t xml:space="preserve"> (similar a </w:t>
      </w:r>
      <w:r w:rsidRPr="00B47199">
        <w:rPr>
          <w:i/>
          <w:lang w:eastAsia="es-ES"/>
        </w:rPr>
        <w:t>Delete()</w:t>
      </w:r>
      <w:r w:rsidRPr="00E3570F">
        <w:rPr>
          <w:lang w:eastAsia="es-ES"/>
        </w:rPr>
        <w:t>) cuando empieza a apuntar a un objeto y cuando deja de hacerlo. Esto evita que el usuario tenga que hacerlo manualmente, y mejora el aprovechamiento de la memoria.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5" w:name="_Toc272706784"/>
      <w:r w:rsidRPr="00E3570F">
        <w:rPr>
          <w:lang w:eastAsia="es-ES"/>
        </w:rPr>
        <w:t>Representación de datos</w:t>
      </w:r>
      <w:bookmarkEnd w:id="4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En ITK, la información est</w:t>
      </w:r>
      <w:r>
        <w:rPr>
          <w:lang w:eastAsia="es-ES"/>
        </w:rPr>
        <w:t>á</w:t>
      </w:r>
      <w:r w:rsidRPr="00E3570F">
        <w:rPr>
          <w:lang w:eastAsia="es-ES"/>
        </w:rPr>
        <w:t xml:space="preserve"> representada por los llamados objetos de datos, que circulan por el sistema y atraviesan los filtros y objetos de procesado del pipeline. Existen dos tipos de objetos de datos principales en ITK, la imagen y la malla.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imagen (</w:t>
      </w:r>
      <w:r w:rsidRPr="00B47199">
        <w:rPr>
          <w:i/>
          <w:lang w:eastAsia="es-ES"/>
        </w:rPr>
        <w:t>itk::Image</w:t>
      </w:r>
      <w:r w:rsidRPr="00E3570F">
        <w:rPr>
          <w:lang w:eastAsia="es-ES"/>
        </w:rPr>
        <w:t xml:space="preserve">) representa un conjunto de datos n-dimensional con una estructura regular. La imagen está compuesta por píxeles de datos, separados una distancia fija en cada dirección. Las direcciones de muestreo son paralelas a los ejes de coordenadas.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El tipo de píxel para la imagen es arbitrario, siempre que soporte ciertos operadores, y se especifica como parámetro de plantilla al instanciar la imagen. Los tipos de píxel más comunes son los tipos simples (</w:t>
      </w:r>
      <w:r w:rsidRPr="00B47199">
        <w:rPr>
          <w:i/>
          <w:lang w:eastAsia="es-ES"/>
        </w:rPr>
        <w:t>int</w:t>
      </w:r>
      <w:r w:rsidRPr="00E3570F">
        <w:rPr>
          <w:lang w:eastAsia="es-ES"/>
        </w:rPr>
        <w:t xml:space="preserve">, </w:t>
      </w:r>
      <w:r w:rsidRPr="00B47199">
        <w:rPr>
          <w:i/>
          <w:lang w:eastAsia="es-ES"/>
        </w:rPr>
        <w:t>float</w:t>
      </w:r>
      <w:r w:rsidRPr="00E3570F">
        <w:rPr>
          <w:lang w:eastAsia="es-ES"/>
        </w:rPr>
        <w:t>, etc.) o las clases de ITK (</w:t>
      </w:r>
      <w:r w:rsidRPr="00B47199">
        <w:rPr>
          <w:i/>
          <w:lang w:eastAsia="es-ES"/>
        </w:rPr>
        <w:t>Vector</w:t>
      </w:r>
      <w:r w:rsidRPr="00E3570F">
        <w:rPr>
          <w:lang w:eastAsia="es-ES"/>
        </w:rPr>
        <w:t xml:space="preserve">, </w:t>
      </w:r>
      <w:r w:rsidRPr="00B47199">
        <w:rPr>
          <w:i/>
          <w:lang w:eastAsia="es-ES"/>
        </w:rPr>
        <w:t>Matrix</w:t>
      </w:r>
      <w:r w:rsidRPr="00E3570F">
        <w:rPr>
          <w:lang w:eastAsia="es-ES"/>
        </w:rPr>
        <w:t>, etc.), aunque puede ser cualquier otro tipo definido por el usuario.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El otro tipo de objeto de datos es la malla (</w:t>
      </w:r>
      <w:r w:rsidRPr="00B47199">
        <w:rPr>
          <w:i/>
          <w:lang w:eastAsia="es-ES"/>
        </w:rPr>
        <w:t>itk::Mesh</w:t>
      </w:r>
      <w:r w:rsidRPr="00E3570F">
        <w:rPr>
          <w:lang w:eastAsia="es-ES"/>
        </w:rPr>
        <w:t xml:space="preserve">). Las mallas representan conjunto de datos sin estructura, formados por celdas, puntos y una lista que representa las conexiones entre ellos.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6" w:name="_Toc272706785"/>
      <w:r w:rsidRPr="00E3570F">
        <w:rPr>
          <w:lang w:eastAsia="es-ES"/>
        </w:rPr>
        <w:t>El pipeline de datos</w:t>
      </w:r>
      <w:bookmarkEnd w:id="4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está formado por los objetos de procesado, que toman uno o varios objetos de datos a su entrada y generan otros a la salida. Existen tres tipos de objetos de procesado, fuentes, filtros y </w:t>
      </w:r>
      <w:r w:rsidRPr="00B47199">
        <w:rPr>
          <w:i/>
          <w:lang w:eastAsia="es-ES"/>
        </w:rPr>
        <w:t>mappers</w:t>
      </w:r>
      <w:r w:rsidRPr="00E3570F">
        <w:rPr>
          <w:lang w:eastAsia="es-ES"/>
        </w:rPr>
        <w:t xml:space="preserve">, aunque a menudo se utiliza el término filtro para denominarlos a todos ellos. Las fuentes (por ejemplo un lector de ficheros) generan los datos. Los filtros toman un conjunto de datos, lo procesan, y generan datos nuevos. Los </w:t>
      </w:r>
      <w:r w:rsidRPr="00B47199">
        <w:rPr>
          <w:i/>
          <w:lang w:eastAsia="es-ES"/>
        </w:rPr>
        <w:t>mappers</w:t>
      </w:r>
      <w:r w:rsidRPr="00E3570F">
        <w:rPr>
          <w:lang w:eastAsia="es-ES"/>
        </w:rPr>
        <w:t xml:space="preserve"> toman un conjunto de datos y generan una salida a otros sistemas, por ejemplo un fichero o un sistema de visualización. Los diferentes elementos del pipeline se conectan entre sí mediante los métodos </w:t>
      </w:r>
      <w:r w:rsidRPr="00B47199">
        <w:rPr>
          <w:i/>
          <w:lang w:eastAsia="es-ES"/>
        </w:rPr>
        <w:t>SetInput()</w:t>
      </w:r>
      <w:r w:rsidRPr="00E3570F">
        <w:rPr>
          <w:lang w:eastAsia="es-ES"/>
        </w:rPr>
        <w:t xml:space="preserve"> y </w:t>
      </w:r>
      <w:r w:rsidRPr="00B47199">
        <w:rPr>
          <w:i/>
          <w:lang w:eastAsia="es-ES"/>
        </w:rPr>
        <w:t>GetOutput()</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7" w:name="_Toc272706786"/>
      <w:r w:rsidRPr="00E3570F">
        <w:rPr>
          <w:lang w:eastAsia="es-ES"/>
        </w:rPr>
        <w:t>Filtrado</w:t>
      </w:r>
      <w:bookmarkEnd w:id="47"/>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Los filtros son parte fundamental del pipeline de ITK, ya que son los encargados del procesado de la imagen. Los filtros toman un conjunto de datos a su entrada, y generan una nueva información a la salida. ITK implementa los filtros más utilizados en procesado de imagen, como el filtro de umbral, la detección de bordes, el mapeado de intensidades, los filtros de gradiente, filtros de suavizado, etc.</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8" w:name="_Toc272706787"/>
      <w:r w:rsidRPr="00E3570F">
        <w:rPr>
          <w:lang w:eastAsia="es-ES"/>
        </w:rPr>
        <w:t>Lectura y escritura en ficheros</w:t>
      </w:r>
      <w:bookmarkEnd w:id="4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acceso, lectura y modificación de ficheros de datos es posible en ITK gracias a la clase </w:t>
      </w:r>
      <w:r w:rsidRPr="00B47199">
        <w:rPr>
          <w:i/>
          <w:lang w:eastAsia="es-ES"/>
        </w:rPr>
        <w:t>itk:ImageIOBase</w:t>
      </w:r>
      <w:r w:rsidRPr="00E3570F">
        <w:rPr>
          <w:lang w:eastAsia="es-ES"/>
        </w:rPr>
        <w:t xml:space="preserve">, una clase abstracta que encapsula la interacción con los ficheros. </w:t>
      </w:r>
      <w:r w:rsidRPr="00B47199">
        <w:rPr>
          <w:i/>
          <w:lang w:eastAsia="es-ES"/>
        </w:rPr>
        <w:t>ImageIOBase</w:t>
      </w:r>
      <w:r w:rsidRPr="00E3570F">
        <w:rPr>
          <w:lang w:eastAsia="es-ES"/>
        </w:rPr>
        <w:t xml:space="preserve"> tiene una variedad de subclases para los distintos formatos de fichero. ITK soporta, entre otros formatos, </w:t>
      </w:r>
      <w:r w:rsidRPr="00B47199">
        <w:rPr>
          <w:i/>
          <w:lang w:eastAsia="es-ES"/>
        </w:rPr>
        <w:t>BMP</w:t>
      </w:r>
      <w:r w:rsidRPr="00E3570F">
        <w:rPr>
          <w:lang w:eastAsia="es-ES"/>
        </w:rPr>
        <w:t xml:space="preserve">, </w:t>
      </w:r>
      <w:r w:rsidRPr="00B47199">
        <w:rPr>
          <w:i/>
          <w:lang w:eastAsia="es-ES"/>
        </w:rPr>
        <w:t>DICOM</w:t>
      </w:r>
      <w:r w:rsidRPr="00E3570F">
        <w:rPr>
          <w:lang w:eastAsia="es-ES"/>
        </w:rPr>
        <w:t xml:space="preserve">, </w:t>
      </w:r>
      <w:r w:rsidRPr="00B47199">
        <w:rPr>
          <w:i/>
          <w:lang w:eastAsia="es-ES"/>
        </w:rPr>
        <w:t>JPEG</w:t>
      </w:r>
      <w:r w:rsidRPr="00E3570F">
        <w:rPr>
          <w:lang w:eastAsia="es-ES"/>
        </w:rPr>
        <w:t xml:space="preserve">, </w:t>
      </w:r>
      <w:r w:rsidRPr="00B47199">
        <w:rPr>
          <w:i/>
          <w:lang w:eastAsia="es-ES"/>
        </w:rPr>
        <w:t>Meta</w:t>
      </w:r>
      <w:r w:rsidRPr="00E3570F">
        <w:rPr>
          <w:lang w:eastAsia="es-ES"/>
        </w:rPr>
        <w:t xml:space="preserve">, </w:t>
      </w:r>
      <w:r w:rsidRPr="00B47199">
        <w:rPr>
          <w:i/>
          <w:lang w:eastAsia="es-ES"/>
        </w:rPr>
        <w:t>NRRD</w:t>
      </w:r>
      <w:r w:rsidRPr="00E3570F">
        <w:rPr>
          <w:lang w:eastAsia="es-ES"/>
        </w:rPr>
        <w:t xml:space="preserve">, </w:t>
      </w:r>
      <w:r w:rsidRPr="00B47199">
        <w:rPr>
          <w:i/>
          <w:lang w:eastAsia="es-ES"/>
        </w:rPr>
        <w:t>PNG</w:t>
      </w:r>
      <w:r w:rsidRPr="00E3570F">
        <w:rPr>
          <w:lang w:eastAsia="es-ES"/>
        </w:rPr>
        <w:t xml:space="preserve">, </w:t>
      </w:r>
      <w:r w:rsidRPr="00B47199">
        <w:rPr>
          <w:i/>
          <w:lang w:eastAsia="es-ES"/>
        </w:rPr>
        <w:t>TIFF</w:t>
      </w:r>
      <w:r w:rsidRPr="00E3570F">
        <w:rPr>
          <w:lang w:eastAsia="es-ES"/>
        </w:rPr>
        <w:t xml:space="preserve"> o </w:t>
      </w:r>
      <w:r w:rsidRPr="00B47199">
        <w:rPr>
          <w:i/>
          <w:lang w:eastAsia="es-ES"/>
        </w:rPr>
        <w:t>VTK</w:t>
      </w:r>
      <w:r w:rsidRPr="00E3570F">
        <w:rPr>
          <w:lang w:eastAsia="es-ES"/>
        </w:rPr>
        <w:t>. Sólo algunos de ellos soportan tipos de pixel no escalares (vectores, matrices, etc.)</w:t>
      </w:r>
    </w:p>
    <w:p w:rsidR="00E3570F" w:rsidRPr="00E3570F" w:rsidRDefault="00E3570F" w:rsidP="00E3570F">
      <w:pPr>
        <w:rPr>
          <w:lang w:eastAsia="es-ES"/>
        </w:rPr>
      </w:pPr>
    </w:p>
    <w:p w:rsidR="006D5CAB" w:rsidRDefault="00E3570F" w:rsidP="006D5CAB">
      <w:pPr>
        <w:rPr>
          <w:lang w:eastAsia="es-ES"/>
        </w:rPr>
      </w:pPr>
      <w:r w:rsidRPr="00E3570F">
        <w:rPr>
          <w:lang w:eastAsia="es-ES"/>
        </w:rPr>
        <w:t xml:space="preserve">Para la lectura y escritura de ficheros se utilizan las clases </w:t>
      </w:r>
      <w:r w:rsidRPr="00B47199">
        <w:rPr>
          <w:i/>
          <w:lang w:eastAsia="es-ES"/>
        </w:rPr>
        <w:t>ImageFileReader</w:t>
      </w:r>
      <w:r w:rsidRPr="00E3570F">
        <w:rPr>
          <w:lang w:eastAsia="es-ES"/>
        </w:rPr>
        <w:t xml:space="preserve"> e </w:t>
      </w:r>
      <w:r w:rsidRPr="00B47199">
        <w:rPr>
          <w:i/>
          <w:lang w:eastAsia="es-ES"/>
        </w:rPr>
        <w:t>ImageFileWriter</w:t>
      </w:r>
      <w:r w:rsidRPr="00E3570F">
        <w:rPr>
          <w:lang w:eastAsia="es-ES"/>
        </w:rPr>
        <w:t xml:space="preserve">, respectivamente. ITK también soporta la escritura de una imagen en varios ficheros (por ejemplo una imagen 3D en una serie de ficheros de imagen 2D). Se utilizan las clases </w:t>
      </w:r>
      <w:r w:rsidRPr="00B47199">
        <w:rPr>
          <w:i/>
          <w:lang w:eastAsia="es-ES"/>
        </w:rPr>
        <w:t>ImageSeriesReader</w:t>
      </w:r>
      <w:r w:rsidRPr="00E3570F">
        <w:rPr>
          <w:lang w:eastAsia="es-ES"/>
        </w:rPr>
        <w:t xml:space="preserve"> e </w:t>
      </w:r>
      <w:r w:rsidRPr="00B47199">
        <w:rPr>
          <w:i/>
          <w:lang w:eastAsia="es-ES"/>
        </w:rPr>
        <w:t>ImageSeriesWriter</w:t>
      </w:r>
      <w:r w:rsidRPr="00E3570F">
        <w:rPr>
          <w:lang w:eastAsia="es-ES"/>
        </w:rPr>
        <w:t>.</w:t>
      </w:r>
      <w:r w:rsidR="006D5CAB">
        <w:rPr>
          <w:lang w:eastAsia="es-ES"/>
        </w:rPr>
        <w:br w:type="page"/>
      </w:r>
    </w:p>
    <w:p w:rsidR="00E3570F" w:rsidRPr="00E3570F" w:rsidRDefault="00E3570F" w:rsidP="006D5CAB">
      <w:pPr>
        <w:pStyle w:val="Ttulo2"/>
        <w:rPr>
          <w:lang w:eastAsia="es-ES"/>
        </w:rPr>
      </w:pPr>
      <w:bookmarkStart w:id="49" w:name="_Toc272706788"/>
      <w:r w:rsidRPr="00E3570F">
        <w:rPr>
          <w:lang w:eastAsia="es-ES"/>
        </w:rPr>
        <w:lastRenderedPageBreak/>
        <w:t>VTK</w:t>
      </w:r>
      <w:bookmarkEnd w:id="49"/>
    </w:p>
    <w:p w:rsidR="00E3570F" w:rsidRPr="00E3570F" w:rsidRDefault="00E3570F" w:rsidP="00E3570F">
      <w:pPr>
        <w:rPr>
          <w:lang w:eastAsia="es-ES"/>
        </w:rPr>
      </w:pPr>
    </w:p>
    <w:p w:rsidR="00E3570F" w:rsidRPr="00E3570F" w:rsidRDefault="00E3570F" w:rsidP="00E3570F">
      <w:pPr>
        <w:pStyle w:val="Ttulo3"/>
        <w:rPr>
          <w:lang w:eastAsia="es-ES"/>
        </w:rPr>
      </w:pPr>
      <w:bookmarkStart w:id="50" w:name="_Toc272706789"/>
      <w:r w:rsidRPr="00E3570F">
        <w:rPr>
          <w:lang w:eastAsia="es-ES"/>
        </w:rPr>
        <w:t>Introducción</w:t>
      </w:r>
      <w:bookmarkEnd w:id="5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VTK (</w:t>
      </w:r>
      <w:r w:rsidRPr="00B47199">
        <w:rPr>
          <w:i/>
          <w:lang w:eastAsia="es-ES"/>
        </w:rPr>
        <w:t>Visualization</w:t>
      </w:r>
      <w:r w:rsidRPr="00E3570F">
        <w:rPr>
          <w:lang w:eastAsia="es-ES"/>
        </w:rPr>
        <w:t xml:space="preserve"> </w:t>
      </w:r>
      <w:r w:rsidRPr="00B47199">
        <w:rPr>
          <w:i/>
          <w:lang w:eastAsia="es-ES"/>
        </w:rPr>
        <w:t>ToolKit</w:t>
      </w:r>
      <w:r w:rsidRPr="00E3570F">
        <w:rPr>
          <w:lang w:eastAsia="es-ES"/>
        </w:rPr>
        <w:t>) es un software para el procesado, representación y visualización por ordenador de imágenes 3D</w:t>
      </w:r>
      <w:r w:rsidR="007135F4">
        <w:rPr>
          <w:lang w:eastAsia="es-ES"/>
        </w:rPr>
        <w:t xml:space="preserve"> </w:t>
      </w:r>
      <w:r w:rsidR="00B342F2">
        <w:rPr>
          <w:lang w:eastAsia="es-ES"/>
        </w:rPr>
        <w:fldChar w:fldCharType="begin"/>
      </w:r>
      <w:r w:rsidR="007135F4">
        <w:rPr>
          <w:lang w:eastAsia="es-ES"/>
        </w:rPr>
        <w:instrText xml:space="preserve"> REF _Ref268108398 \r \h </w:instrText>
      </w:r>
      <w:r w:rsidR="00B342F2">
        <w:rPr>
          <w:lang w:eastAsia="es-ES"/>
        </w:rPr>
      </w:r>
      <w:r w:rsidR="00B342F2">
        <w:rPr>
          <w:lang w:eastAsia="es-ES"/>
        </w:rPr>
        <w:fldChar w:fldCharType="separate"/>
      </w:r>
      <w:r w:rsidR="004617F4">
        <w:rPr>
          <w:lang w:eastAsia="es-ES"/>
        </w:rPr>
        <w:t>[43]</w:t>
      </w:r>
      <w:r w:rsidR="00B342F2">
        <w:rPr>
          <w:lang w:eastAsia="es-ES"/>
        </w:rPr>
        <w:fldChar w:fldCharType="end"/>
      </w:r>
      <w:r w:rsidR="00B342F2">
        <w:rPr>
          <w:lang w:eastAsia="es-ES"/>
        </w:rPr>
        <w:fldChar w:fldCharType="begin"/>
      </w:r>
      <w:r w:rsidR="007135F4">
        <w:rPr>
          <w:lang w:eastAsia="es-ES"/>
        </w:rPr>
        <w:instrText xml:space="preserve"> REF _Ref268108327 \r \h </w:instrText>
      </w:r>
      <w:r w:rsidR="00B342F2">
        <w:rPr>
          <w:lang w:eastAsia="es-ES"/>
        </w:rPr>
      </w:r>
      <w:r w:rsidR="00B342F2">
        <w:rPr>
          <w:lang w:eastAsia="es-ES"/>
        </w:rPr>
        <w:fldChar w:fldCharType="separate"/>
      </w:r>
      <w:r w:rsidR="004617F4">
        <w:rPr>
          <w:lang w:eastAsia="es-ES"/>
        </w:rPr>
        <w:t>[44]</w:t>
      </w:r>
      <w:r w:rsidR="00B342F2">
        <w:rPr>
          <w:lang w:eastAsia="es-ES"/>
        </w:rPr>
        <w:fldChar w:fldCharType="end"/>
      </w:r>
      <w:r w:rsidRPr="00E3570F">
        <w:rPr>
          <w:lang w:eastAsia="es-ES"/>
        </w:rPr>
        <w:t>. La visualización es el proceso de convertir información, típicamente numérica, en imágenes. La visualización resulta útil en campos como la imagen médica, donde técnicas como la resonancia magnética generan una gran cantidad de datos, muy complicados de interpretar directamente. Otras áreas de aplicación son la simulación de procesos físicos o la industria del entretenimiento.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es código abierto y multiplataforma, gracias al empleo de CMake. Es orientado a objetos, y está programado en C++, aunque se puede trabajar también con Tcl, Java y Python. VTK no ofrece una interfaz gráfica de usuario, pero es compatible con sistemas como </w:t>
      </w:r>
      <w:r w:rsidRPr="00B47199">
        <w:rPr>
          <w:i/>
          <w:lang w:eastAsia="es-ES"/>
        </w:rPr>
        <w:t>Tk</w:t>
      </w:r>
      <w:r w:rsidRPr="00E3570F">
        <w:rPr>
          <w:lang w:eastAsia="es-ES"/>
        </w:rPr>
        <w:t xml:space="preserve"> o </w:t>
      </w:r>
      <w:r w:rsidRPr="00B47199">
        <w:rPr>
          <w:i/>
          <w:lang w:eastAsia="es-ES"/>
        </w:rPr>
        <w:t>X/Motif</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surgió en 1993 como </w:t>
      </w:r>
      <w:r w:rsidR="007135F4">
        <w:rPr>
          <w:lang w:eastAsia="es-ES"/>
        </w:rPr>
        <w:t>complemento</w:t>
      </w:r>
      <w:r w:rsidRPr="00E3570F">
        <w:rPr>
          <w:lang w:eastAsia="es-ES"/>
        </w:rPr>
        <w:t xml:space="preserve"> </w:t>
      </w:r>
      <w:r w:rsidR="007135F4">
        <w:rPr>
          <w:lang w:eastAsia="es-ES"/>
        </w:rPr>
        <w:t>a</w:t>
      </w:r>
      <w:r w:rsidRPr="00E3570F">
        <w:rPr>
          <w:lang w:eastAsia="es-ES"/>
        </w:rPr>
        <w:t xml:space="preserve">l libro de texto </w:t>
      </w:r>
      <w:r w:rsidRPr="00B47199">
        <w:rPr>
          <w:i/>
          <w:lang w:eastAsia="es-ES"/>
        </w:rPr>
        <w:t>The Visualization Toolkit An Object Oriented Approach to 3D Graphics</w:t>
      </w:r>
      <w:r w:rsidR="007135F4">
        <w:rPr>
          <w:i/>
          <w:lang w:eastAsia="es-ES"/>
        </w:rPr>
        <w:t xml:space="preserve"> </w:t>
      </w:r>
      <w:r w:rsidR="00B342F2">
        <w:rPr>
          <w:i/>
          <w:lang w:eastAsia="es-ES"/>
        </w:rPr>
        <w:fldChar w:fldCharType="begin"/>
      </w:r>
      <w:r w:rsidR="007135F4">
        <w:rPr>
          <w:i/>
          <w:lang w:eastAsia="es-ES"/>
        </w:rPr>
        <w:instrText xml:space="preserve"> REF _Ref268108351 \r \h </w:instrText>
      </w:r>
      <w:r w:rsidR="00B342F2">
        <w:rPr>
          <w:i/>
          <w:lang w:eastAsia="es-ES"/>
        </w:rPr>
      </w:r>
      <w:r w:rsidR="00B342F2">
        <w:rPr>
          <w:i/>
          <w:lang w:eastAsia="es-ES"/>
        </w:rPr>
        <w:fldChar w:fldCharType="separate"/>
      </w:r>
      <w:r w:rsidR="004617F4">
        <w:rPr>
          <w:i/>
          <w:lang w:eastAsia="es-ES"/>
        </w:rPr>
        <w:t>[42]</w:t>
      </w:r>
      <w:r w:rsidR="00B342F2">
        <w:rPr>
          <w:i/>
          <w:lang w:eastAsia="es-ES"/>
        </w:rPr>
        <w:fldChar w:fldCharType="end"/>
      </w:r>
      <w:r w:rsidRPr="00E3570F">
        <w:rPr>
          <w:lang w:eastAsia="es-ES"/>
        </w:rPr>
        <w:t xml:space="preserve">. El objetivo del libro era colaborar con otros investigadores para desarrollar un sistema abierto para crear aplicaciones gráficas y de visualización. Una vez escrito el núcleo del código, se desarrolló gracias a las aportaciones de programadores y organizaciones de todo el mundo. Actualmente se emplea en aplicaciones comerciales y de I+D, y en diversas herramientas de visualización como </w:t>
      </w:r>
      <w:r w:rsidRPr="00B47199">
        <w:rPr>
          <w:i/>
          <w:lang w:eastAsia="es-ES"/>
        </w:rPr>
        <w:t>Paraview</w:t>
      </w:r>
      <w:r w:rsidRPr="00E3570F">
        <w:rPr>
          <w:lang w:eastAsia="es-ES"/>
        </w:rPr>
        <w:t xml:space="preserve">, </w:t>
      </w:r>
      <w:r w:rsidRPr="00B47199">
        <w:rPr>
          <w:i/>
          <w:lang w:eastAsia="es-ES"/>
        </w:rPr>
        <w:t>VisIt</w:t>
      </w:r>
      <w:r w:rsidRPr="00E3570F">
        <w:rPr>
          <w:lang w:eastAsia="es-ES"/>
        </w:rPr>
        <w:t xml:space="preserve">, </w:t>
      </w:r>
      <w:r w:rsidRPr="00B47199">
        <w:rPr>
          <w:i/>
          <w:lang w:eastAsia="es-ES"/>
        </w:rPr>
        <w:t>VisTrails</w:t>
      </w:r>
      <w:r w:rsidRPr="00E3570F">
        <w:rPr>
          <w:lang w:eastAsia="es-ES"/>
        </w:rPr>
        <w:t xml:space="preserve">, </w:t>
      </w:r>
      <w:r w:rsidRPr="00B47199">
        <w:rPr>
          <w:i/>
          <w:lang w:eastAsia="es-ES"/>
        </w:rPr>
        <w:t>Slicer</w:t>
      </w:r>
      <w:r w:rsidRPr="00E3570F">
        <w:rPr>
          <w:lang w:eastAsia="es-ES"/>
        </w:rPr>
        <w:t xml:space="preserve">, </w:t>
      </w:r>
      <w:r w:rsidRPr="00B47199">
        <w:rPr>
          <w:i/>
          <w:lang w:eastAsia="es-ES"/>
        </w:rPr>
        <w:t>MedINRIA</w:t>
      </w:r>
      <w:r w:rsidRPr="00E3570F">
        <w:rPr>
          <w:lang w:eastAsia="es-ES"/>
        </w:rPr>
        <w:t xml:space="preserve">, </w:t>
      </w:r>
      <w:r w:rsidRPr="00B47199">
        <w:rPr>
          <w:i/>
          <w:lang w:eastAsia="es-ES"/>
        </w:rPr>
        <w:t>MayaVi</w:t>
      </w:r>
      <w:r w:rsidRPr="00E3570F">
        <w:rPr>
          <w:lang w:eastAsia="es-ES"/>
        </w:rPr>
        <w:t xml:space="preserve">, </w:t>
      </w:r>
      <w:r w:rsidRPr="00B47199">
        <w:rPr>
          <w:i/>
          <w:lang w:eastAsia="es-ES"/>
        </w:rPr>
        <w:t>OsiriX</w:t>
      </w:r>
      <w:r w:rsidRPr="00E3570F">
        <w:rPr>
          <w:lang w:eastAsia="es-ES"/>
        </w:rPr>
        <w:t xml:space="preserve"> o </w:t>
      </w:r>
      <w:r w:rsidRPr="00B47199">
        <w:rPr>
          <w:i/>
          <w:lang w:eastAsia="es-ES"/>
        </w:rPr>
        <w:t>Saturn</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1" w:name="_Toc272706790"/>
      <w:r w:rsidRPr="00E3570F">
        <w:rPr>
          <w:lang w:eastAsia="es-ES"/>
        </w:rPr>
        <w:t>Características generales</w:t>
      </w:r>
      <w:bookmarkEnd w:id="51"/>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generales de la librería VTK:</w:t>
      </w:r>
    </w:p>
    <w:p w:rsidR="00E3570F" w:rsidRDefault="00E3570F" w:rsidP="00E3570F">
      <w:pPr>
        <w:pStyle w:val="Prrafodelista"/>
        <w:numPr>
          <w:ilvl w:val="0"/>
          <w:numId w:val="19"/>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9"/>
        </w:numPr>
        <w:ind w:left="851" w:hanging="425"/>
        <w:rPr>
          <w:lang w:eastAsia="es-ES"/>
        </w:rPr>
      </w:pPr>
      <w:r w:rsidRPr="00E3570F">
        <w:rPr>
          <w:lang w:eastAsia="es-ES"/>
        </w:rPr>
        <w:t>Orientado a objetos: VTK está escrito en C++, lo que le dota de velocidad y eficiencia.</w:t>
      </w:r>
    </w:p>
    <w:p w:rsidR="00E3570F" w:rsidRDefault="00E3570F" w:rsidP="00E3570F">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Representación de datos: soporta conjuntos de puntos sin estructura, datos poligonales, imágenes, volúmenes y datos en rejilla.</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lastRenderedPageBreak/>
        <w:t>Filtros: soporta una multitud de algoritmos de procesado.</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Control implícito de la ejecución.</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19"/>
        </w:numPr>
        <w:ind w:left="851" w:hanging="425"/>
        <w:rPr>
          <w:lang w:eastAsia="es-ES"/>
        </w:rPr>
      </w:pPr>
      <w:r w:rsidRPr="00E3570F">
        <w:rPr>
          <w:lang w:eastAsia="es-ES"/>
        </w:rPr>
        <w:t>Otros lenguajes: VTK ofrece interfaces para Python, Java y Tcl.</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2" w:name="_Toc272706791"/>
      <w:r w:rsidRPr="00E3570F">
        <w:rPr>
          <w:lang w:eastAsia="es-ES"/>
        </w:rPr>
        <w:t>El modelo de gráficos</w:t>
      </w:r>
      <w:bookmarkEnd w:id="5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es uno de los dos grandes subsistemas de VTK, junto con el pipeline de visualización. Se trata de una capa abstracta que asegura la portabilidad entre distintos lenguajes gráficos (como </w:t>
      </w:r>
      <w:r w:rsidRPr="00B47199">
        <w:rPr>
          <w:i/>
          <w:lang w:eastAsia="es-ES"/>
        </w:rPr>
        <w:t>OpenGL</w:t>
      </w:r>
      <w:r w:rsidRPr="00E3570F">
        <w:rPr>
          <w:lang w:eastAsia="es-ES"/>
        </w:rPr>
        <w:t xml:space="preserve">). Los elementos principales del modelo de gráficos son los siguientes: ventana de renderización, renderizador o </w:t>
      </w:r>
      <w:r w:rsidRPr="00B47199">
        <w:rPr>
          <w:i/>
          <w:lang w:eastAsia="es-ES"/>
        </w:rPr>
        <w:t>renderer</w:t>
      </w:r>
      <w:r w:rsidRPr="00E3570F">
        <w:rPr>
          <w:lang w:eastAsia="es-ES"/>
        </w:rPr>
        <w:t xml:space="preserve">, actor y </w:t>
      </w:r>
      <w:r w:rsidRPr="00B47199">
        <w:rPr>
          <w:i/>
          <w:lang w:eastAsia="es-ES"/>
        </w:rPr>
        <w:t>mapper</w:t>
      </w:r>
      <w:r w:rsidRPr="00E3570F">
        <w:rPr>
          <w:lang w:eastAsia="es-ES"/>
        </w:rPr>
        <w:t>, así como la cámara y las luces.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w:t>
      </w:r>
      <w:r w:rsidRPr="00B47199">
        <w:rPr>
          <w:i/>
          <w:lang w:eastAsia="es-ES"/>
        </w:rPr>
        <w:t>mapper</w:t>
      </w:r>
      <w:r w:rsidRPr="00E3570F">
        <w:rPr>
          <w:lang w:eastAsia="es-ES"/>
        </w:rPr>
        <w:t xml:space="preserve"> es el primer elemento de la cadena, que toma un objeto de datos a su entrada e interpreta cómo visualizarlo. Cada </w:t>
      </w:r>
      <w:r w:rsidRPr="00B47199">
        <w:rPr>
          <w:i/>
          <w:lang w:eastAsia="es-ES"/>
        </w:rPr>
        <w:t>mapper</w:t>
      </w:r>
      <w:r w:rsidRPr="00E3570F">
        <w:rPr>
          <w:lang w:eastAsia="es-ES"/>
        </w:rPr>
        <w:t xml:space="preserve"> se asocia con un actor. Un actor contiene información sobre la visibilidad, la orientación, el tamaño y la posición del objeto, y puede ser 2D o 3D. Los actores, por su parte, se añaden a un </w:t>
      </w:r>
      <w:r w:rsidRPr="00B47199">
        <w:rPr>
          <w:i/>
          <w:lang w:eastAsia="es-ES"/>
        </w:rPr>
        <w:t>renderer</w:t>
      </w:r>
      <w:r w:rsidRPr="00E3570F">
        <w:rPr>
          <w:lang w:eastAsia="es-ES"/>
        </w:rPr>
        <w:t xml:space="preserve">, que se encarga de dibujar la imagen. En último lugar se encuentran las ventanas, que contienen uno o varios </w:t>
      </w:r>
      <w:r w:rsidRPr="00B47199">
        <w:rPr>
          <w:i/>
          <w:lang w:eastAsia="es-ES"/>
        </w:rPr>
        <w:t>renderers</w:t>
      </w:r>
      <w:r w:rsidRPr="00E3570F">
        <w:rPr>
          <w:lang w:eastAsia="es-ES"/>
        </w:rPr>
        <w:t xml:space="preserve"> y muestran su contenido.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pretende emular el proceso de visión de la vida real. De este modo, en VTK lo que se visualiza es una escena formada por luces, cámaras y actores. Las fuentes de luz virtuales se consideran puntuales, y emiten en todas direcciones desde una distancia infinita, de forma que todos los rayos de luz llegan en direcciones paralelas. Se pueden variar las propiedades de la luz, y utilizar varias fuentes. Siguiendo este modelo, los actores que componen la escena reciben la luz y la reflejan. El tercer elemento es la cámara. La cámara recoge esta luz, y representa el punto de vista del usuario. Las cámaras pueden acercarse y alejarse de la escena, moverse o rotar.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último, cabe mencionar que el punto de vista puede controlarse mediante código, o bien haciendo uso de la clase </w:t>
      </w:r>
      <w:r w:rsidRPr="00B47199">
        <w:rPr>
          <w:i/>
          <w:lang w:eastAsia="es-ES"/>
        </w:rPr>
        <w:t>vtkRenderWindowInteractor</w:t>
      </w:r>
      <w:r w:rsidRPr="00E3570F">
        <w:rPr>
          <w:lang w:eastAsia="es-ES"/>
        </w:rPr>
        <w:t>, que permite manejar la escena con el ratón y el teclado.</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3" w:name="_Toc272706792"/>
      <w:r w:rsidRPr="00E3570F">
        <w:rPr>
          <w:lang w:eastAsia="es-ES"/>
        </w:rPr>
        <w:t>El pipeline de visualización</w:t>
      </w:r>
      <w:bookmarkEnd w:id="5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de visualización es el segundo gran subsistema de VTK, y su tarea es convertir los datos de entrada en formas que puedan ser mostradas por </w:t>
      </w:r>
      <w:r w:rsidRPr="00E3570F">
        <w:rPr>
          <w:lang w:eastAsia="es-ES"/>
        </w:rPr>
        <w:lastRenderedPageBreak/>
        <w:t xml:space="preserve">el sistema de gráficos. Se compone de objetos de datos y de procesado o filtros, que se interconectan de forma que la salida del último filtro será la entrada para el sistema de gráficos.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Los objetos de datos representan y dan acceso a los datos, y no son creados de forma explícita sino que se generan a la salida de los filtros. Los objetos de datos se pueden clasificar en función del tipo de celda, del tipo de dato, y de la estructura del </w:t>
      </w:r>
      <w:r w:rsidRPr="00B47199">
        <w:rPr>
          <w:i/>
          <w:lang w:eastAsia="es-ES"/>
        </w:rPr>
        <w:t>dataset</w:t>
      </w:r>
      <w:r w:rsidRPr="00E3570F">
        <w:rPr>
          <w:lang w:eastAsia="es-ES"/>
        </w:rPr>
        <w:t xml:space="preserve">. Entre los tipos de celda aparecen celdas lineales como líneas, triángulos o píxeles, y no lineales. Los tipos de dato pueden ser escalares, vectores, normales, etc. En cuanto a la estructura del </w:t>
      </w:r>
      <w:r w:rsidRPr="00B47199">
        <w:rPr>
          <w:i/>
          <w:lang w:eastAsia="es-ES"/>
        </w:rPr>
        <w:t>dataset</w:t>
      </w:r>
      <w:r w:rsidRPr="00E3570F">
        <w:rPr>
          <w:lang w:eastAsia="es-ES"/>
        </w:rPr>
        <w:t>, aparecen tipos como la imagen (un conjunto de píxeles con una estructura ordenada y un espaciado regular), los datos poligonales o el conjunto de puntos sin estructura.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otra parte, los objetos de procesado o filtros tienen la tarea de operar sobre los datos de entrada para generar unos datos de salida. Los filtros pueden clasificarse en fuentes, que generan los datos iniciales, objetos de filtrado, o </w:t>
      </w:r>
      <w:r w:rsidRPr="00B47199">
        <w:rPr>
          <w:i/>
          <w:lang w:eastAsia="es-ES"/>
        </w:rPr>
        <w:t>mappers</w:t>
      </w:r>
      <w:r w:rsidRPr="00E3570F">
        <w:rPr>
          <w:lang w:eastAsia="es-ES"/>
        </w:rPr>
        <w:t>, que suponen el final del pipeline. Un filtro puede realizar tareas sencillas, como rotar un objeto, o más complicadas como detectar los bordes de una imagen.</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4" w:name="_Toc272706793"/>
      <w:r w:rsidRPr="00E3570F">
        <w:rPr>
          <w:lang w:eastAsia="es-ES"/>
        </w:rPr>
        <w:t>Gestión de memoria</w:t>
      </w:r>
      <w:bookmarkEnd w:id="54"/>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visualización tiene unos requerimientos elevados en términos tanto de carga computacional como de consumo de memoria. Muchos algoritmos de visualización son costosos, debido al tamaño de los datos y a la complejidad del propio algoritmo. La primera posibilidad es almacenar constantemente los objetos de datos intermedios. De este modo sólo se procesan una vez y el gasto computacional es reducido, pero requiere de un espacio de memoria elevado. La segunda opción es almacenar los resultados intermedios hasta que son utilizados, minimizando así el espacio ocupado en memoria.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5" w:name="_Toc272706794"/>
      <w:r w:rsidRPr="00E3570F">
        <w:rPr>
          <w:lang w:eastAsia="es-ES"/>
        </w:rPr>
        <w:t>Control implícito de la ejecución</w:t>
      </w:r>
      <w:bookmarkEnd w:id="5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implementa un control implícito de la ejecución del pipeline de visualización, de modo que la ejecución sólo ocurre cuando se solicita la salida de un filtro. El control se basa en los métodos </w:t>
      </w:r>
      <w:r w:rsidRPr="00B47199">
        <w:rPr>
          <w:i/>
          <w:lang w:eastAsia="es-ES"/>
        </w:rPr>
        <w:t>Update()</w:t>
      </w:r>
      <w:r w:rsidRPr="00E3570F">
        <w:rPr>
          <w:lang w:eastAsia="es-ES"/>
        </w:rPr>
        <w:t xml:space="preserve"> y </w:t>
      </w:r>
      <w:r w:rsidRPr="00B47199">
        <w:rPr>
          <w:i/>
          <w:lang w:eastAsia="es-ES"/>
        </w:rPr>
        <w:t>Execute()</w:t>
      </w:r>
      <w:r w:rsidRPr="00E3570F">
        <w:rPr>
          <w:lang w:eastAsia="es-ES"/>
        </w:rPr>
        <w:t xml:space="preserve"> (actualizar y ejecutar, respectivamente). El método </w:t>
      </w:r>
      <w:r w:rsidRPr="00B47199">
        <w:rPr>
          <w:i/>
          <w:lang w:eastAsia="es-ES"/>
        </w:rPr>
        <w:t>Update()</w:t>
      </w:r>
      <w:r w:rsidRPr="00E3570F">
        <w:rPr>
          <w:lang w:eastAsia="es-ES"/>
        </w:rPr>
        <w:t xml:space="preserve"> es llamado normalmente cuando el usuario solicita la renderización de la escena. El </w:t>
      </w:r>
      <w:r w:rsidRPr="00B47199">
        <w:rPr>
          <w:i/>
          <w:lang w:eastAsia="es-ES"/>
        </w:rPr>
        <w:t>mapper</w:t>
      </w:r>
      <w:r w:rsidRPr="00E3570F">
        <w:rPr>
          <w:lang w:eastAsia="es-ES"/>
        </w:rPr>
        <w:t xml:space="preserve"> invoca el método </w:t>
      </w:r>
      <w:r w:rsidRPr="00B47199">
        <w:rPr>
          <w:i/>
          <w:lang w:eastAsia="es-ES"/>
        </w:rPr>
        <w:t>Update()</w:t>
      </w:r>
      <w:r w:rsidRPr="00E3570F">
        <w:rPr>
          <w:lang w:eastAsia="es-ES"/>
        </w:rPr>
        <w:t xml:space="preserve"> en sus entradas y el proceso se extiende hacia atrás hasta llegar a las </w:t>
      </w:r>
      <w:r w:rsidRPr="00E3570F">
        <w:rPr>
          <w:lang w:eastAsia="es-ES"/>
        </w:rPr>
        <w:lastRenderedPageBreak/>
        <w:t xml:space="preserve">fuentes. Al recibir la orden, cada objeto comprueba si ha sido modificado desde que fue ejecutado por última vez, y en tal caso invoca el método </w:t>
      </w:r>
      <w:r w:rsidRPr="00B47199">
        <w:rPr>
          <w:i/>
          <w:lang w:eastAsia="es-ES"/>
        </w:rPr>
        <w:t>Execute()</w:t>
      </w:r>
      <w:r w:rsidRPr="00E3570F">
        <w:rPr>
          <w:lang w:eastAsia="es-ES"/>
        </w:rPr>
        <w:t xml:space="preserve"> sobre sí mismo. Si no ha sido modificado, la salida está actualizada y no es necesario procesarla de nuevo.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2"/>
        <w:rPr>
          <w:lang w:eastAsia="es-ES"/>
        </w:rPr>
      </w:pPr>
      <w:bookmarkStart w:id="56" w:name="_Toc272706795"/>
      <w:r w:rsidRPr="00E3570F">
        <w:rPr>
          <w:lang w:eastAsia="es-ES"/>
        </w:rPr>
        <w:t>FLTK</w:t>
      </w:r>
      <w:bookmarkEnd w:id="56"/>
    </w:p>
    <w:p w:rsidR="00E3570F" w:rsidRPr="00E3570F" w:rsidRDefault="00E3570F" w:rsidP="00E3570F">
      <w:pPr>
        <w:rPr>
          <w:lang w:eastAsia="es-ES"/>
        </w:rPr>
      </w:pPr>
    </w:p>
    <w:p w:rsidR="00E3570F" w:rsidRPr="00E3570F" w:rsidRDefault="00E3570F" w:rsidP="00E3570F">
      <w:pPr>
        <w:pStyle w:val="Ttulo3"/>
        <w:rPr>
          <w:lang w:eastAsia="es-ES"/>
        </w:rPr>
      </w:pPr>
      <w:bookmarkStart w:id="57" w:name="_Toc272706796"/>
      <w:r w:rsidRPr="00E3570F">
        <w:rPr>
          <w:lang w:eastAsia="es-ES"/>
        </w:rPr>
        <w:t>Introducción</w:t>
      </w:r>
      <w:bookmarkEnd w:id="57"/>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w:t>
      </w:r>
      <w:r w:rsidRPr="00B47199">
        <w:rPr>
          <w:i/>
          <w:lang w:eastAsia="es-ES"/>
        </w:rPr>
        <w:t>Fast Light ToolKit</w:t>
      </w:r>
      <w:r w:rsidRPr="00E3570F">
        <w:rPr>
          <w:lang w:eastAsia="es-ES"/>
        </w:rPr>
        <w:t xml:space="preserve">) es un herramienta de creación de interfaces gráficas de usuario para </w:t>
      </w:r>
      <w:r w:rsidRPr="00B47199">
        <w:rPr>
          <w:lang w:eastAsia="es-ES"/>
        </w:rPr>
        <w:t>Windows</w:t>
      </w:r>
      <w:r w:rsidRPr="00E3570F">
        <w:rPr>
          <w:lang w:eastAsia="es-ES"/>
        </w:rPr>
        <w:t xml:space="preserve">, </w:t>
      </w:r>
      <w:r w:rsidRPr="00B47199">
        <w:rPr>
          <w:lang w:eastAsia="es-ES"/>
        </w:rPr>
        <w:t>Linux</w:t>
      </w:r>
      <w:r w:rsidRPr="00E3570F">
        <w:rPr>
          <w:lang w:eastAsia="es-ES"/>
        </w:rPr>
        <w:t xml:space="preserve"> y </w:t>
      </w:r>
      <w:r w:rsidRPr="00B47199">
        <w:rPr>
          <w:lang w:eastAsia="es-ES"/>
        </w:rPr>
        <w:t>MacOSX</w:t>
      </w:r>
      <w:r w:rsidR="007135F4">
        <w:rPr>
          <w:lang w:eastAsia="es-ES"/>
        </w:rPr>
        <w:t xml:space="preserve"> </w:t>
      </w:r>
      <w:r w:rsidR="00B342F2">
        <w:rPr>
          <w:lang w:eastAsia="es-ES"/>
        </w:rPr>
        <w:fldChar w:fldCharType="begin"/>
      </w:r>
      <w:r w:rsidR="007135F4">
        <w:rPr>
          <w:lang w:eastAsia="es-ES"/>
        </w:rPr>
        <w:instrText xml:space="preserve"> REF _Ref268108542 \r \h </w:instrText>
      </w:r>
      <w:r w:rsidR="00B342F2">
        <w:rPr>
          <w:lang w:eastAsia="es-ES"/>
        </w:rPr>
      </w:r>
      <w:r w:rsidR="00B342F2">
        <w:rPr>
          <w:lang w:eastAsia="es-ES"/>
        </w:rPr>
        <w:fldChar w:fldCharType="separate"/>
      </w:r>
      <w:r w:rsidR="004617F4">
        <w:rPr>
          <w:lang w:eastAsia="es-ES"/>
        </w:rPr>
        <w:t>[45]</w:t>
      </w:r>
      <w:r w:rsidR="00B342F2">
        <w:rPr>
          <w:lang w:eastAsia="es-ES"/>
        </w:rPr>
        <w:fldChar w:fldCharType="end"/>
      </w:r>
      <w:r w:rsidR="00B342F2">
        <w:rPr>
          <w:lang w:eastAsia="es-ES"/>
        </w:rPr>
        <w:fldChar w:fldCharType="begin"/>
      </w:r>
      <w:r w:rsidR="007135F4">
        <w:rPr>
          <w:lang w:eastAsia="es-ES"/>
        </w:rPr>
        <w:instrText xml:space="preserve"> REF _Ref268108438 \r \h </w:instrText>
      </w:r>
      <w:r w:rsidR="00B342F2">
        <w:rPr>
          <w:lang w:eastAsia="es-ES"/>
        </w:rPr>
      </w:r>
      <w:r w:rsidR="00B342F2">
        <w:rPr>
          <w:lang w:eastAsia="es-ES"/>
        </w:rPr>
        <w:fldChar w:fldCharType="separate"/>
      </w:r>
      <w:r w:rsidR="004617F4">
        <w:rPr>
          <w:lang w:eastAsia="es-ES"/>
        </w:rPr>
        <w:t>[46]</w:t>
      </w:r>
      <w:r w:rsidR="00B342F2">
        <w:rPr>
          <w:lang w:eastAsia="es-ES"/>
        </w:rPr>
        <w:fldChar w:fldCharType="end"/>
      </w:r>
      <w:r w:rsidRPr="00E3570F">
        <w:rPr>
          <w:lang w:eastAsia="es-ES"/>
        </w:rPr>
        <w:t xml:space="preserve">. FLTK proporciona las funcionalidades de una interfaz moderna sin sobrecargar el código, y soporta gráficos 3D a través de </w:t>
      </w:r>
      <w:r w:rsidRPr="00B47199">
        <w:rPr>
          <w:i/>
          <w:lang w:eastAsia="es-ES"/>
        </w:rPr>
        <w:t>OpenGL</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es código abierto y multiplataforma, gracias al uso de CMake. Está escrito en C++, y es compatible a bajo nivel con las distintas plataformas, lo que mejora su velocidad y eficiencia. Ofrece además una aplicación gráfica para crear las interfaces, FLUID.</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FLTK nace en los años 80 cuando Bill Spitzak, ingeniero de Sun Microsystems, se decidió a reescribir la herramienta </w:t>
      </w:r>
      <w:r w:rsidRPr="00B47199">
        <w:rPr>
          <w:i/>
          <w:lang w:eastAsia="es-ES"/>
        </w:rPr>
        <w:t>Forms</w:t>
      </w:r>
      <w:r w:rsidRPr="00E3570F">
        <w:rPr>
          <w:lang w:eastAsia="es-ES"/>
        </w:rPr>
        <w:t xml:space="preserve"> para que fuera compatible con </w:t>
      </w:r>
      <w:r w:rsidRPr="00B47199">
        <w:rPr>
          <w:i/>
          <w:lang w:eastAsia="es-ES"/>
        </w:rPr>
        <w:t>OpenGL</w:t>
      </w:r>
      <w:r w:rsidRPr="00E3570F">
        <w:rPr>
          <w:lang w:eastAsia="es-ES"/>
        </w:rPr>
        <w:t>, y comenzó a introducir sus propias mejoras. Actualmente es mantenida por un pequeño grupo de desarrolladores con un repositorio central en los EE.UU.</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8" w:name="_Toc272706797"/>
      <w:r w:rsidRPr="00E3570F">
        <w:rPr>
          <w:lang w:eastAsia="es-ES"/>
        </w:rPr>
        <w:t>Características generales</w:t>
      </w:r>
      <w:bookmarkEnd w:id="58"/>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de FLTK:</w:t>
      </w:r>
    </w:p>
    <w:p w:rsidR="00B47199" w:rsidRDefault="00E3570F" w:rsidP="00E3570F">
      <w:pPr>
        <w:pStyle w:val="Prrafodelista"/>
        <w:numPr>
          <w:ilvl w:val="0"/>
          <w:numId w:val="20"/>
        </w:numPr>
        <w:ind w:left="851" w:hanging="425"/>
        <w:rPr>
          <w:lang w:eastAsia="es-ES"/>
        </w:rPr>
      </w:pPr>
      <w:r w:rsidRPr="00E3570F">
        <w:rPr>
          <w:lang w:eastAsia="es-ES"/>
        </w:rPr>
        <w:t>Código abierto, bajo licencia GNU GPL.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Orientado a objetos: FLTK está escrito en C++, lo que le dota de velocidad y eficiencia.</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Soporte para gráficos 3D mediante OpenGL.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lastRenderedPageBreak/>
        <w:t>Escrito directamente sobre el nú</w:t>
      </w:r>
      <w:r w:rsidR="00B47199">
        <w:rPr>
          <w:lang w:eastAsia="es-ES"/>
        </w:rPr>
        <w:t>c</w:t>
      </w:r>
      <w:r w:rsidRPr="00E3570F">
        <w:rPr>
          <w:lang w:eastAsia="es-ES"/>
        </w:rPr>
        <w:t>l</w:t>
      </w:r>
      <w:r w:rsidR="00B47199">
        <w:rPr>
          <w:lang w:eastAsia="es-ES"/>
        </w:rPr>
        <w:t>e</w:t>
      </w:r>
      <w:r w:rsidRPr="00E3570F">
        <w:rPr>
          <w:lang w:eastAsia="es-ES"/>
        </w:rPr>
        <w:t xml:space="preserve">o de las librerías gráficas, para optimizar la velocidad, el rendimiento y el tamaño del código. </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Compatibilidad a bajo nivel entre las versiones X11, Win32 y MacOS.</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20"/>
        </w:numPr>
        <w:ind w:left="851" w:hanging="425"/>
        <w:rPr>
          <w:lang w:eastAsia="es-ES"/>
        </w:rPr>
      </w:pPr>
      <w:r w:rsidRPr="00E3570F">
        <w:rPr>
          <w:lang w:eastAsia="es-ES"/>
        </w:rPr>
        <w:t>Código fuente sencillo, entendible y modificable directamente por el desarrollador.</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9" w:name="_Toc272706798"/>
      <w:r w:rsidRPr="00E3570F">
        <w:rPr>
          <w:lang w:eastAsia="es-ES"/>
        </w:rPr>
        <w:t>Tratamiento de los eventos</w:t>
      </w:r>
      <w:bookmarkEnd w:id="5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Las aplicaciones FLTK se basan en un modelo simple de procesado de eventos. Las acciones del usuario como el movimiento del ratón, los clics, o las pulsaciones del teclado generan eventos que se envían a la aplicación.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soporta también pseudo-eventos de temporización, de ficheros y de estado ocioso. Los pseudo-eventos son llamadas a funciones realizadas sin una intervención directa del usuario. Las funciones de temporización son llamadas cuando expira un tiempo determinado, por ejemplo en acciones que se repiten cada cierto tiempo. Los eventos de ficheros ocurren cuando un archivo está listo para ser leído o escrito, y son comunes en comunicaciones a través de la red. Los eventos de estado ocioso, por último, aparecen cuando la interfaz no está realizando ninguna acción, y puede ser por ejemplo refrescar un el estado de la pantalla.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0" w:name="_Toc272706799"/>
      <w:r w:rsidRPr="00E3570F">
        <w:rPr>
          <w:lang w:eastAsia="es-ES"/>
        </w:rPr>
        <w:t>FLUID</w:t>
      </w:r>
      <w:bookmarkEnd w:id="6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w:t>
      </w:r>
      <w:r w:rsidRPr="00B47199">
        <w:rPr>
          <w:i/>
          <w:lang w:eastAsia="es-ES"/>
        </w:rPr>
        <w:t>Fast Light User Interface Designer</w:t>
      </w:r>
      <w:r w:rsidRPr="00E3570F">
        <w:rPr>
          <w:lang w:eastAsia="es-ES"/>
        </w:rPr>
        <w:t xml:space="preserve">) es un editor gráfico empleado para generar código fuente FLTK. El programa almacena su estado en ficheros con la extensión </w:t>
      </w:r>
      <w:r w:rsidRPr="00B47199">
        <w:rPr>
          <w:i/>
          <w:lang w:eastAsia="es-ES"/>
        </w:rPr>
        <w:t>.fl</w:t>
      </w:r>
      <w:r w:rsidRPr="00E3570F">
        <w:rPr>
          <w:lang w:eastAsia="es-ES"/>
        </w:rPr>
        <w:t xml:space="preserve">, que se convierten después en ficheros </w:t>
      </w:r>
      <w:r w:rsidRPr="00B47199">
        <w:rPr>
          <w:i/>
          <w:lang w:eastAsia="es-ES"/>
        </w:rPr>
        <w:t>.cxx</w:t>
      </w:r>
      <w:r w:rsidRPr="00E3570F">
        <w:rPr>
          <w:lang w:eastAsia="es-ES"/>
        </w:rPr>
        <w:t xml:space="preserve"> y </w:t>
      </w:r>
      <w:r w:rsidRPr="00B47199">
        <w:rPr>
          <w:i/>
          <w:lang w:eastAsia="es-ES"/>
        </w:rPr>
        <w:t>.h</w:t>
      </w:r>
      <w:r w:rsidRPr="00E3570F">
        <w:rPr>
          <w:lang w:eastAsia="es-ES"/>
        </w:rPr>
        <w:t xml:space="preserve"> de C++. Los ficheros </w:t>
      </w:r>
      <w:r w:rsidRPr="00B47199">
        <w:rPr>
          <w:i/>
          <w:lang w:eastAsia="es-ES"/>
        </w:rPr>
        <w:t>.fl</w:t>
      </w:r>
      <w:r w:rsidRPr="00E3570F">
        <w:rPr>
          <w:lang w:eastAsia="es-ES"/>
        </w:rPr>
        <w:t xml:space="preserve"> son de texto, y el desarrollador puede editarlos directamente.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permite situar de manera gráfica los diferentes elementos de interfaz de FLTK, como botones, cuadros de texto, barras de menú, etc. También permite configurar las llamadas (</w:t>
      </w:r>
      <w:r w:rsidRPr="00B47199">
        <w:rPr>
          <w:i/>
          <w:lang w:eastAsia="es-ES"/>
        </w:rPr>
        <w:t>callbacks</w:t>
      </w:r>
      <w:r w:rsidRPr="00E3570F">
        <w:rPr>
          <w:lang w:eastAsia="es-ES"/>
        </w:rPr>
        <w:t>) a los distintos elementos, o definir métodos auxiliares a la interfaz.</w:t>
      </w:r>
    </w:p>
    <w:p w:rsidR="00E3570F" w:rsidRPr="00E3570F" w:rsidRDefault="00E3570F" w:rsidP="00E3570F">
      <w:pPr>
        <w:rPr>
          <w:lang w:eastAsia="es-ES"/>
        </w:rPr>
      </w:pPr>
    </w:p>
    <w:p w:rsidR="00E3570F" w:rsidRPr="00E3570F" w:rsidRDefault="00E3570F" w:rsidP="00E3570F">
      <w:pPr>
        <w:rPr>
          <w:lang w:eastAsia="es-ES"/>
        </w:rPr>
      </w:pPr>
    </w:p>
    <w:p w:rsidR="006D5CAB" w:rsidRDefault="006D5C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E3570F" w:rsidRPr="00E3570F" w:rsidRDefault="00E3570F" w:rsidP="00E3570F">
      <w:pPr>
        <w:pStyle w:val="Ttulo2"/>
        <w:rPr>
          <w:lang w:eastAsia="es-ES"/>
        </w:rPr>
      </w:pPr>
      <w:bookmarkStart w:id="61" w:name="_Toc272706800"/>
      <w:r w:rsidRPr="00E3570F">
        <w:rPr>
          <w:lang w:eastAsia="es-ES"/>
        </w:rPr>
        <w:lastRenderedPageBreak/>
        <w:t>CMake</w:t>
      </w:r>
      <w:bookmarkEnd w:id="61"/>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un sistema para configurar la compilación independientemente del sistema operativo y del compilador</w:t>
      </w:r>
      <w:r w:rsidR="007135F4">
        <w:rPr>
          <w:lang w:eastAsia="es-ES"/>
        </w:rPr>
        <w:t xml:space="preserve"> </w:t>
      </w:r>
      <w:r w:rsidR="00B342F2">
        <w:rPr>
          <w:lang w:eastAsia="es-ES"/>
        </w:rPr>
        <w:fldChar w:fldCharType="begin"/>
      </w:r>
      <w:r w:rsidR="007135F4">
        <w:rPr>
          <w:lang w:eastAsia="es-ES"/>
        </w:rPr>
        <w:instrText xml:space="preserve"> REF _Ref268108556 \r \h </w:instrText>
      </w:r>
      <w:r w:rsidR="00B342F2">
        <w:rPr>
          <w:lang w:eastAsia="es-ES"/>
        </w:rPr>
      </w:r>
      <w:r w:rsidR="00B342F2">
        <w:rPr>
          <w:lang w:eastAsia="es-ES"/>
        </w:rPr>
        <w:fldChar w:fldCharType="separate"/>
      </w:r>
      <w:r w:rsidR="004617F4">
        <w:rPr>
          <w:lang w:eastAsia="es-ES"/>
        </w:rPr>
        <w:t>[47]</w:t>
      </w:r>
      <w:r w:rsidR="00B342F2">
        <w:rPr>
          <w:lang w:eastAsia="es-ES"/>
        </w:rPr>
        <w:fldChar w:fldCharType="end"/>
      </w:r>
      <w:r w:rsidRPr="00E3570F">
        <w:rPr>
          <w:lang w:eastAsia="es-ES"/>
        </w:rPr>
        <w:t xml:space="preserve">. El sistema crea ficheros de configuración en cada directorio fuente, que son usados para crear los ficheros de compilación típicos (como el </w:t>
      </w:r>
      <w:r w:rsidRPr="00702C9C">
        <w:rPr>
          <w:i/>
          <w:lang w:eastAsia="es-ES"/>
        </w:rPr>
        <w:t>Makefile</w:t>
      </w:r>
      <w:r w:rsidRPr="00E3570F">
        <w:rPr>
          <w:lang w:eastAsia="es-ES"/>
        </w:rPr>
        <w:t xml:space="preserve"> en Unix), que pueden emplearse normalmente.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puede compilar código fuente, crear librerías, generar envoltorios y producir ejecutables. Soporta compilaciones en lugares arbitrarios, y varias combinaciones para un mismo directorio. Soporta también compilaciones estáticas y dinámicas de librerías, y genera un fichero de</w:t>
      </w:r>
      <w:r w:rsidR="00B47199">
        <w:rPr>
          <w:lang w:eastAsia="es-ES"/>
        </w:rPr>
        <w:t xml:space="preserve"> </w:t>
      </w:r>
      <w:r w:rsidRPr="00E3570F">
        <w:rPr>
          <w:lang w:eastAsia="es-ES"/>
        </w:rPr>
        <w:t xml:space="preserve">caché que puede ser usado con un editor gráfico.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código abierto, bajo licencia de la compañía Kitware. Está diseñado para soportar jerarquías de directorios complejas y aplicaciones dependientes de múltiples librerías. El proceso está controlado por un fichero llamado CMakeLists.txt en cada directorio, que contiene una serie de comandos. El conjunto de estos ficheros conforma un proyecto, que es procesado por CMake para generar los ficheros de compilación.</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CMake nace por la necesidad de ITK de un entorno de compilación multiplataforma potente. Está influenciado por el sistema </w:t>
      </w:r>
      <w:r w:rsidRPr="00B47199">
        <w:rPr>
          <w:i/>
          <w:lang w:eastAsia="es-ES"/>
        </w:rPr>
        <w:t>pcmake</w:t>
      </w:r>
      <w:r w:rsidRPr="00E3570F">
        <w:rPr>
          <w:lang w:eastAsia="es-ES"/>
        </w:rPr>
        <w:t xml:space="preserve"> (asociado a VTK), y en la herramienta configure de Unix. CMake comenzó en el año 2000, y su desarrollo se ha visto impulsado por las aportaciones de los desarrolladores que empezaron a utilizarlo. </w:t>
      </w:r>
    </w:p>
    <w:p w:rsidR="00E3570F" w:rsidRP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RPr="00E3570F" w:rsidSect="003F5AE0">
          <w:headerReference w:type="even" r:id="rId30"/>
          <w:headerReference w:type="default" r:id="rId31"/>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62" w:name="_Toc272706801"/>
      <w:r w:rsidR="00ED7C97">
        <w:t>Saturn y otras interfaces</w:t>
      </w:r>
      <w:bookmarkEnd w:id="62"/>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32"/>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63" w:name="_Toc272706802"/>
      <w:r>
        <w:lastRenderedPageBreak/>
        <w:t>Introducción a Saturn</w:t>
      </w:r>
      <w:bookmarkEnd w:id="63"/>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3D527C">
        <w:rPr>
          <w:lang w:eastAsia="es-ES"/>
        </w:rPr>
        <w:t>surgida como</w:t>
      </w:r>
      <w:r w:rsidR="00926C8D">
        <w:rPr>
          <w:lang w:eastAsia="es-ES"/>
        </w:rPr>
        <w:t xml:space="preserve"> p</w:t>
      </w:r>
      <w:r w:rsidRPr="00AF2638">
        <w:rPr>
          <w:lang w:eastAsia="es-ES"/>
        </w:rPr>
        <w:t>arte del proyecto de investigación "Desarrollo de Sistemas Avanzados de Ultrasonografía Diagnóstica e Intervencionista (USIMAG)"</w:t>
      </w:r>
      <w:r w:rsidR="007135F4">
        <w:rPr>
          <w:lang w:eastAsia="es-ES"/>
        </w:rPr>
        <w:t xml:space="preserve"> </w:t>
      </w:r>
      <w:r w:rsidR="00B342F2">
        <w:rPr>
          <w:lang w:eastAsia="es-ES"/>
        </w:rPr>
        <w:fldChar w:fldCharType="begin"/>
      </w:r>
      <w:r w:rsidR="007135F4">
        <w:rPr>
          <w:lang w:eastAsia="es-ES"/>
        </w:rPr>
        <w:instrText xml:space="preserve"> REF _Ref268024187 \r \h </w:instrText>
      </w:r>
      <w:r w:rsidR="00B342F2">
        <w:rPr>
          <w:lang w:eastAsia="es-ES"/>
        </w:rPr>
      </w:r>
      <w:r w:rsidR="00B342F2">
        <w:rPr>
          <w:lang w:eastAsia="es-ES"/>
        </w:rPr>
        <w:fldChar w:fldCharType="separate"/>
      </w:r>
      <w:r w:rsidR="004617F4">
        <w:rPr>
          <w:lang w:eastAsia="es-ES"/>
        </w:rPr>
        <w:t>[51]</w:t>
      </w:r>
      <w:r w:rsidR="00B342F2">
        <w:rPr>
          <w:lang w:eastAsia="es-ES"/>
        </w:rPr>
        <w:fldChar w:fldCharType="end"/>
      </w:r>
      <w:r w:rsidRPr="00AF2638">
        <w:rPr>
          <w:lang w:eastAsia="es-ES"/>
        </w:rPr>
        <w:t xml:space="preserve">. El objetivo de este proyecto </w:t>
      </w:r>
      <w:r w:rsidR="003D527C">
        <w:rPr>
          <w:lang w:eastAsia="es-ES"/>
        </w:rPr>
        <w:t>era</w:t>
      </w:r>
      <w:r w:rsidRPr="00AF2638">
        <w:rPr>
          <w:lang w:eastAsia="es-ES"/>
        </w:rPr>
        <w:t xml:space="preserve">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 xml:space="preserve">Dentro de este contexto surge UsimagTool, renombrado </w:t>
      </w:r>
      <w:r w:rsidR="007135F4">
        <w:rPr>
          <w:lang w:eastAsia="es-ES"/>
        </w:rPr>
        <w:t>más tarde</w:t>
      </w:r>
      <w:r w:rsidRPr="00AF2638">
        <w:rPr>
          <w:lang w:eastAsia="es-ES"/>
        </w:rPr>
        <w:t xml:space="preserve"> como </w:t>
      </w:r>
      <w:r w:rsidR="003D527C">
        <w:rPr>
          <w:lang w:eastAsia="es-ES"/>
        </w:rPr>
        <w:t xml:space="preserve">DTITool y </w:t>
      </w:r>
      <w:r w:rsidRPr="00AF2638">
        <w:rPr>
          <w:lang w:eastAsia="es-ES"/>
        </w:rPr>
        <w:t>Saturn</w:t>
      </w:r>
      <w:r w:rsidR="003D527C">
        <w:rPr>
          <w:lang w:eastAsia="es-ES"/>
        </w:rPr>
        <w:t>, su nombre actual</w:t>
      </w:r>
      <w:r w:rsidRPr="00AF2638">
        <w:rPr>
          <w:lang w:eastAsia="es-ES"/>
        </w:rPr>
        <w:t>. Desde el inicio de su desarrollo, Saturn tiene una serie de objetivos claros</w:t>
      </w:r>
      <w:r w:rsidR="003D527C">
        <w:rPr>
          <w:lang w:eastAsia="es-ES"/>
        </w:rPr>
        <w:t xml:space="preserve"> </w:t>
      </w:r>
      <w:r w:rsidR="003D527C">
        <w:rPr>
          <w:lang w:eastAsia="es-ES"/>
        </w:rPr>
        <w:fldChar w:fldCharType="begin"/>
      </w:r>
      <w:r w:rsidR="003D527C">
        <w:rPr>
          <w:lang w:eastAsia="es-ES"/>
        </w:rPr>
        <w:instrText xml:space="preserve"> REF _Ref268108678 \r \h </w:instrText>
      </w:r>
      <w:r w:rsidR="003D527C">
        <w:rPr>
          <w:lang w:eastAsia="es-ES"/>
        </w:rPr>
      </w:r>
      <w:r w:rsidR="003D527C">
        <w:rPr>
          <w:lang w:eastAsia="es-ES"/>
        </w:rPr>
        <w:fldChar w:fldCharType="separate"/>
      </w:r>
      <w:r w:rsidR="004617F4">
        <w:rPr>
          <w:lang w:eastAsia="es-ES"/>
        </w:rPr>
        <w:t>[49]</w:t>
      </w:r>
      <w:r w:rsidR="003D527C">
        <w:rPr>
          <w:lang w:eastAsia="es-ES"/>
        </w:rPr>
        <w:fldChar w:fldCharType="end"/>
      </w:r>
      <w:r w:rsidRPr="00AF2638">
        <w:rPr>
          <w:lang w:eastAsia="es-ES"/>
        </w:rPr>
        <w:t>, necesarios para una herramienta de imagen médica, y algunos de los cuales no cumplen el resto de programas disponibles</w:t>
      </w:r>
      <w:r w:rsidR="007135F4">
        <w:rPr>
          <w:lang w:eastAsia="es-ES"/>
        </w:rPr>
        <w:t xml:space="preserve"> </w:t>
      </w:r>
      <w:r w:rsidR="00B342F2">
        <w:rPr>
          <w:lang w:eastAsia="es-ES"/>
        </w:rPr>
        <w:fldChar w:fldCharType="begin"/>
      </w:r>
      <w:r w:rsidR="007135F4">
        <w:rPr>
          <w:lang w:eastAsia="es-ES"/>
        </w:rPr>
        <w:instrText xml:space="preserve"> REF _Ref268108676 \r \h </w:instrText>
      </w:r>
      <w:r w:rsidR="00B342F2">
        <w:rPr>
          <w:lang w:eastAsia="es-ES"/>
        </w:rPr>
      </w:r>
      <w:r w:rsidR="00B342F2">
        <w:rPr>
          <w:lang w:eastAsia="es-ES"/>
        </w:rPr>
        <w:fldChar w:fldCharType="separate"/>
      </w:r>
      <w:r w:rsidR="004617F4">
        <w:rPr>
          <w:lang w:eastAsia="es-ES"/>
        </w:rPr>
        <w:t>[48]</w:t>
      </w:r>
      <w:r w:rsidR="00B342F2">
        <w:rPr>
          <w:lang w:eastAsia="es-ES"/>
        </w:rPr>
        <w:fldChar w:fldCharType="end"/>
      </w:r>
      <w:r w:rsidR="00B342F2">
        <w:rPr>
          <w:lang w:eastAsia="es-ES"/>
        </w:rPr>
        <w:fldChar w:fldCharType="begin"/>
      </w:r>
      <w:r w:rsidR="007135F4">
        <w:rPr>
          <w:lang w:eastAsia="es-ES"/>
        </w:rPr>
        <w:instrText xml:space="preserve"> REF _Ref268108678 \r \h </w:instrText>
      </w:r>
      <w:r w:rsidR="00B342F2">
        <w:rPr>
          <w:lang w:eastAsia="es-ES"/>
        </w:rPr>
      </w:r>
      <w:r w:rsidR="00B342F2">
        <w:rPr>
          <w:lang w:eastAsia="es-ES"/>
        </w:rPr>
        <w:fldChar w:fldCharType="separate"/>
      </w:r>
      <w:r w:rsidR="004617F4">
        <w:rPr>
          <w:lang w:eastAsia="es-ES"/>
        </w:rPr>
        <w:t>[49]</w:t>
      </w:r>
      <w:r w:rsidR="00B342F2">
        <w:rPr>
          <w:lang w:eastAsia="es-ES"/>
        </w:rPr>
        <w:fldChar w:fldCharType="end"/>
      </w:r>
      <w:r w:rsidRPr="00AF2638">
        <w:rPr>
          <w:lang w:eastAsia="es-ES"/>
        </w:rPr>
        <w:t>:</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 xml:space="preserve">Se podrían detallar las carencias de otras herramientas en cuanto a los puntos anteriores. Se pueden tomar como ejemplo dos de las más importantes: MedInria, que no es código abierto y </w:t>
      </w:r>
      <w:r w:rsidR="00702C9C">
        <w:rPr>
          <w:lang w:eastAsia="es-ES"/>
        </w:rPr>
        <w:t>3D Slicer</w:t>
      </w:r>
      <w:r w:rsidRPr="00AF2638">
        <w:rPr>
          <w:lang w:eastAsia="es-ES"/>
        </w:rPr>
        <w:t xml:space="preserve">, que emplea una arquitectura más compleja que Saturn, lo que dificulta la labor de los desarrolladores. Saturn cumple los objetivos anteriores, a la vez que cuenta con diversos algoritmos para </w:t>
      </w:r>
      <w:r w:rsidRPr="00AF2638">
        <w:rPr>
          <w:lang w:eastAsia="es-ES"/>
        </w:rPr>
        <w:lastRenderedPageBreak/>
        <w:t>el procesado de imágenes de ultrasonido, lo que le diferencia de otras herramientas.</w:t>
      </w:r>
    </w:p>
    <w:p w:rsidR="00A83607" w:rsidRDefault="00A83607" w:rsidP="00EE74F6">
      <w:pPr>
        <w:rPr>
          <w:lang w:eastAsia="es-ES"/>
        </w:rPr>
      </w:pPr>
    </w:p>
    <w:p w:rsidR="00AF2638" w:rsidRDefault="00AF2638" w:rsidP="00AF2638">
      <w:pPr>
        <w:rPr>
          <w:lang w:eastAsia="es-ES"/>
        </w:rPr>
      </w:pPr>
      <w:r w:rsidRPr="00AF2638">
        <w:rPr>
          <w:lang w:eastAsia="es-ES"/>
        </w:rPr>
        <w:t>El código de Saturn se basa fundamentalmente en tres librerías: VTK</w:t>
      </w:r>
      <w:r w:rsidR="00A83607">
        <w:rPr>
          <w:lang w:eastAsia="es-ES"/>
        </w:rPr>
        <w:t xml:space="preserve"> </w:t>
      </w:r>
      <w:r w:rsidR="00A83607">
        <w:rPr>
          <w:lang w:eastAsia="es-ES"/>
        </w:rPr>
        <w:fldChar w:fldCharType="begin"/>
      </w:r>
      <w:r w:rsidR="00A83607">
        <w:rPr>
          <w:lang w:eastAsia="es-ES"/>
        </w:rPr>
        <w:instrText xml:space="preserve"> REF _Ref268108327 \r \h </w:instrText>
      </w:r>
      <w:r w:rsidR="00A83607">
        <w:rPr>
          <w:lang w:eastAsia="es-ES"/>
        </w:rPr>
      </w:r>
      <w:r w:rsidR="00A83607">
        <w:rPr>
          <w:lang w:eastAsia="es-ES"/>
        </w:rPr>
        <w:fldChar w:fldCharType="separate"/>
      </w:r>
      <w:r w:rsidR="004617F4">
        <w:rPr>
          <w:lang w:eastAsia="es-ES"/>
        </w:rPr>
        <w:t>[44]</w:t>
      </w:r>
      <w:r w:rsidR="00A83607">
        <w:rPr>
          <w:lang w:eastAsia="es-ES"/>
        </w:rPr>
        <w:fldChar w:fldCharType="end"/>
      </w:r>
      <w:r w:rsidRPr="00AF2638">
        <w:rPr>
          <w:lang w:eastAsia="es-ES"/>
        </w:rPr>
        <w:t>, ITK</w:t>
      </w:r>
      <w:r w:rsidR="00A83607">
        <w:rPr>
          <w:lang w:eastAsia="es-ES"/>
        </w:rPr>
        <w:t xml:space="preserve"> </w:t>
      </w:r>
      <w:r w:rsidR="00A83607">
        <w:rPr>
          <w:lang w:eastAsia="es-ES"/>
        </w:rPr>
        <w:fldChar w:fldCharType="begin"/>
      </w:r>
      <w:r w:rsidR="00A83607">
        <w:rPr>
          <w:lang w:eastAsia="es-ES"/>
        </w:rPr>
        <w:instrText xml:space="preserve"> REF _Ref268108263 \r \h </w:instrText>
      </w:r>
      <w:r w:rsidR="00A83607">
        <w:rPr>
          <w:lang w:eastAsia="es-ES"/>
        </w:rPr>
      </w:r>
      <w:r w:rsidR="00A83607">
        <w:rPr>
          <w:lang w:eastAsia="es-ES"/>
        </w:rPr>
        <w:fldChar w:fldCharType="separate"/>
      </w:r>
      <w:r w:rsidR="004617F4">
        <w:rPr>
          <w:lang w:eastAsia="es-ES"/>
        </w:rPr>
        <w:t>[41]</w:t>
      </w:r>
      <w:r w:rsidR="00A83607">
        <w:rPr>
          <w:lang w:eastAsia="es-ES"/>
        </w:rPr>
        <w:fldChar w:fldCharType="end"/>
      </w:r>
      <w:r w:rsidRPr="00AF2638">
        <w:rPr>
          <w:lang w:eastAsia="es-ES"/>
        </w:rPr>
        <w:t xml:space="preserve"> y FLTK</w:t>
      </w:r>
      <w:r w:rsidR="00A83607">
        <w:rPr>
          <w:lang w:eastAsia="es-ES"/>
        </w:rPr>
        <w:t xml:space="preserve"> </w:t>
      </w:r>
      <w:r w:rsidR="00A83607">
        <w:rPr>
          <w:lang w:eastAsia="es-ES"/>
        </w:rPr>
        <w:fldChar w:fldCharType="begin"/>
      </w:r>
      <w:r w:rsidR="00A83607">
        <w:rPr>
          <w:lang w:eastAsia="es-ES"/>
        </w:rPr>
        <w:instrText xml:space="preserve"> REF _Ref268108438 \r \h </w:instrText>
      </w:r>
      <w:r w:rsidR="00A83607">
        <w:rPr>
          <w:lang w:eastAsia="es-ES"/>
        </w:rPr>
      </w:r>
      <w:r w:rsidR="00A83607">
        <w:rPr>
          <w:lang w:eastAsia="es-ES"/>
        </w:rPr>
        <w:fldChar w:fldCharType="separate"/>
      </w:r>
      <w:r w:rsidR="004617F4">
        <w:rPr>
          <w:lang w:eastAsia="es-ES"/>
        </w:rPr>
        <w:t>[46]</w:t>
      </w:r>
      <w:r w:rsidR="00A83607">
        <w:rPr>
          <w:lang w:eastAsia="es-ES"/>
        </w:rPr>
        <w:fldChar w:fldCharType="end"/>
      </w:r>
      <w:r w:rsidRPr="00AF2638">
        <w:rPr>
          <w:lang w:eastAsia="es-ES"/>
        </w:rPr>
        <w:t xml:space="preserve">. Estas librerías son de código abierto, orientadas </w:t>
      </w:r>
      <w:r w:rsidR="00C93192">
        <w:rPr>
          <w:lang w:eastAsia="es-ES"/>
        </w:rPr>
        <w:t xml:space="preserve">a </w:t>
      </w:r>
      <w:r w:rsidRPr="00AF2638">
        <w:rPr>
          <w:lang w:eastAsia="es-ES"/>
        </w:rPr>
        <w:t>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Default="00EE74F6" w:rsidP="00AF2638">
      <w:pPr>
        <w:rPr>
          <w:rFonts w:ascii="Times New Roman" w:hAnsi="Times New Roman"/>
          <w:szCs w:val="24"/>
          <w:lang w:eastAsia="es-ES"/>
        </w:rPr>
      </w:pPr>
    </w:p>
    <w:p w:rsidR="00577328" w:rsidRDefault="00577328" w:rsidP="00577328">
      <w:pPr>
        <w:pStyle w:val="Ttulo2"/>
        <w:rPr>
          <w:lang w:eastAsia="es-ES"/>
        </w:rPr>
      </w:pPr>
      <w:bookmarkStart w:id="64" w:name="_Toc272706803"/>
      <w:r>
        <w:rPr>
          <w:lang w:eastAsia="es-ES"/>
        </w:rPr>
        <w:t>Tractografía</w:t>
      </w:r>
      <w:bookmarkEnd w:id="64"/>
    </w:p>
    <w:p w:rsidR="00577328" w:rsidRDefault="00577328" w:rsidP="00AF2638">
      <w:pPr>
        <w:rPr>
          <w:rFonts w:ascii="Times New Roman" w:hAnsi="Times New Roman"/>
          <w:szCs w:val="24"/>
          <w:lang w:eastAsia="es-ES"/>
        </w:rPr>
      </w:pPr>
    </w:p>
    <w:p w:rsidR="00577328" w:rsidRDefault="00577328" w:rsidP="00577328">
      <w:pPr>
        <w:rPr>
          <w:lang w:eastAsia="es-ES"/>
        </w:rPr>
      </w:pPr>
      <w:r>
        <w:rPr>
          <w:lang w:eastAsia="es-ES"/>
        </w:rPr>
        <w:t xml:space="preserve">La tractografía </w:t>
      </w:r>
      <w:r w:rsidR="00FD4D2D">
        <w:rPr>
          <w:lang w:eastAsia="es-ES"/>
        </w:rPr>
        <w:t xml:space="preserve">y sus diversas posibilidades </w:t>
      </w:r>
      <w:r w:rsidR="00105508">
        <w:rPr>
          <w:lang w:eastAsia="es-ES"/>
        </w:rPr>
        <w:t>son una de las características más avanzadas actualmente en</w:t>
      </w:r>
      <w:r w:rsidR="00FD4D2D">
        <w:rPr>
          <w:lang w:eastAsia="es-ES"/>
        </w:rPr>
        <w:t xml:space="preserve"> Saturn</w:t>
      </w:r>
      <w:r w:rsidR="00105508">
        <w:rPr>
          <w:lang w:eastAsia="es-ES"/>
        </w:rPr>
        <w:t xml:space="preserve"> </w:t>
      </w:r>
      <w:r w:rsidR="00B342F2">
        <w:rPr>
          <w:lang w:eastAsia="es-ES"/>
        </w:rPr>
        <w:fldChar w:fldCharType="begin"/>
      </w:r>
      <w:r w:rsidR="00AD6E3A">
        <w:rPr>
          <w:lang w:eastAsia="es-ES"/>
        </w:rPr>
        <w:instrText xml:space="preserve"> REF _Ref272311162 \r \h </w:instrText>
      </w:r>
      <w:r w:rsidR="00B342F2">
        <w:rPr>
          <w:lang w:eastAsia="es-ES"/>
        </w:rPr>
      </w:r>
      <w:r w:rsidR="00B342F2">
        <w:rPr>
          <w:lang w:eastAsia="es-ES"/>
        </w:rPr>
        <w:fldChar w:fldCharType="separate"/>
      </w:r>
      <w:r w:rsidR="004617F4">
        <w:rPr>
          <w:lang w:eastAsia="es-ES"/>
        </w:rPr>
        <w:t>[50]</w:t>
      </w:r>
      <w:r w:rsidR="00B342F2">
        <w:rPr>
          <w:lang w:eastAsia="es-ES"/>
        </w:rPr>
        <w:fldChar w:fldCharType="end"/>
      </w:r>
      <w:r w:rsidR="00FD4D2D">
        <w:rPr>
          <w:lang w:eastAsia="es-ES"/>
        </w:rPr>
        <w:t>. La aplicación emplea el método de Runge-Kutta, eficiente y estable. Se puede realizar la tractografía de dos formas diferentes: la primera es a partir de una serie de semillas o zonas de interés indicadas por el usuario. La segunda es por fuerza bruta, tomando como semillas todos los puntos que sobrepasen un cierto umbral de anisotropía. Las fibras obtenidas pueden discriminarse utilizando operaciones lógicas: OR, AND o NOT, para seleccionar o eliminar las fibras en función de las regiones de interés (ROIs) que atraviesen.</w:t>
      </w:r>
    </w:p>
    <w:p w:rsidR="004C3DC6" w:rsidRDefault="004C3DC6" w:rsidP="00577328">
      <w:pPr>
        <w:rPr>
          <w:lang w:eastAsia="es-ES"/>
        </w:rPr>
      </w:pPr>
    </w:p>
    <w:p w:rsidR="004C3DC6" w:rsidRDefault="004C3DC6" w:rsidP="00577328">
      <w:pPr>
        <w:rPr>
          <w:lang w:eastAsia="es-ES"/>
        </w:rPr>
      </w:pPr>
      <w:r>
        <w:rPr>
          <w:lang w:eastAsia="es-ES"/>
        </w:rPr>
        <w:t xml:space="preserve">Una de las funcionalidades de que dispone Saturn es la agrupación automática de fibras. Basándose en un modelo de atlas, el programa es capaz de obtener automáticamente hasta catorce tractos </w:t>
      </w:r>
      <w:r w:rsidR="00862D62">
        <w:rPr>
          <w:lang w:eastAsia="es-ES"/>
        </w:rPr>
        <w:t xml:space="preserve">específicos. </w:t>
      </w:r>
    </w:p>
    <w:p w:rsidR="00862D62" w:rsidRDefault="00862D62" w:rsidP="00577328">
      <w:pPr>
        <w:rPr>
          <w:lang w:eastAsia="es-ES"/>
        </w:rPr>
      </w:pPr>
    </w:p>
    <w:p w:rsidR="00862D62" w:rsidRDefault="00862D62" w:rsidP="00577328">
      <w:pPr>
        <w:rPr>
          <w:lang w:eastAsia="es-ES"/>
        </w:rPr>
      </w:pPr>
      <w:r>
        <w:rPr>
          <w:lang w:eastAsia="es-ES"/>
        </w:rPr>
        <w:t>Otra importante característica es el análisis cuantitativo en DTI. Saturn permite realizar mediciones de diversas propiedades sobre las fibras, de forma que se puedan distinguir fibras normales y anormales. Las medidas disponibles incluyen la anisotropía (FA; RA, MD), autovalores, componentes del tensor y los coeficientes geométricos. Además, aparece una nueva magnitud denominada integridad del tracto, y definida como la cantidad total de difusión en un tracto, dividida por el número de fibras que contiene.</w:t>
      </w:r>
    </w:p>
    <w:p w:rsidR="004C3DC6" w:rsidRDefault="004C3DC6" w:rsidP="00577328">
      <w:pPr>
        <w:rPr>
          <w:lang w:eastAsia="es-ES"/>
        </w:rPr>
      </w:pPr>
    </w:p>
    <w:p w:rsidR="004C3DC6" w:rsidRDefault="004C3DC6" w:rsidP="00577328">
      <w:pPr>
        <w:rPr>
          <w:lang w:eastAsia="es-ES"/>
        </w:rPr>
      </w:pPr>
    </w:p>
    <w:p w:rsidR="00E8446D" w:rsidRDefault="00E8446D">
      <w:pPr>
        <w:tabs>
          <w:tab w:val="clear" w:pos="1701"/>
        </w:tabs>
        <w:spacing w:line="276" w:lineRule="auto"/>
        <w:ind w:firstLine="0"/>
        <w:contextualSpacing w:val="0"/>
        <w:jc w:val="left"/>
        <w:rPr>
          <w:rFonts w:asciiTheme="majorHAnsi" w:hAnsiTheme="majorHAnsi"/>
          <w:b/>
          <w:sz w:val="40"/>
        </w:rPr>
      </w:pPr>
      <w:r>
        <w:br w:type="page"/>
      </w:r>
    </w:p>
    <w:p w:rsidR="00AF2638" w:rsidRDefault="00AF2638" w:rsidP="00A13229">
      <w:pPr>
        <w:pStyle w:val="Ttulo2"/>
      </w:pPr>
      <w:bookmarkStart w:id="65" w:name="_Toc272706804"/>
      <w:r w:rsidRPr="00AF2638">
        <w:lastRenderedPageBreak/>
        <w:t>Interfaz de usuario</w:t>
      </w:r>
      <w:bookmarkEnd w:id="65"/>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B342F2">
        <w:rPr>
          <w:szCs w:val="20"/>
          <w:lang w:eastAsia="es-ES"/>
        </w:rPr>
        <w:fldChar w:fldCharType="begin"/>
      </w:r>
      <w:r w:rsidR="00EE74F6">
        <w:rPr>
          <w:szCs w:val="20"/>
          <w:lang w:eastAsia="es-ES"/>
        </w:rPr>
        <w:instrText xml:space="preserve"> REF _Ref266359813 \h </w:instrText>
      </w:r>
      <w:r w:rsidR="00B342F2">
        <w:rPr>
          <w:szCs w:val="20"/>
          <w:lang w:eastAsia="es-ES"/>
        </w:rPr>
      </w:r>
      <w:r w:rsidR="00B342F2">
        <w:rPr>
          <w:szCs w:val="20"/>
          <w:lang w:eastAsia="es-ES"/>
        </w:rPr>
        <w:fldChar w:fldCharType="separate"/>
      </w:r>
      <w:r w:rsidR="004617F4" w:rsidRPr="00AD31A1">
        <w:t xml:space="preserve">Figura </w:t>
      </w:r>
      <w:r w:rsidR="004617F4">
        <w:rPr>
          <w:noProof/>
        </w:rPr>
        <w:t>5</w:t>
      </w:r>
      <w:r w:rsidR="004617F4">
        <w:t>.</w:t>
      </w:r>
      <w:r w:rsidR="004617F4">
        <w:rPr>
          <w:noProof/>
        </w:rPr>
        <w:t>1</w:t>
      </w:r>
      <w:r w:rsidR="00B342F2">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A83607">
        <w:rPr>
          <w:szCs w:val="20"/>
          <w:lang w:eastAsia="es-ES"/>
        </w:rPr>
        <w:t xml:space="preserve">, algunos de los cuales se explicarán más adelante (en la sección </w:t>
      </w:r>
      <w:r w:rsidR="00A83607">
        <w:rPr>
          <w:szCs w:val="20"/>
          <w:lang w:eastAsia="es-ES"/>
        </w:rPr>
        <w:fldChar w:fldCharType="begin"/>
      </w:r>
      <w:r w:rsidR="00A83607">
        <w:rPr>
          <w:szCs w:val="20"/>
          <w:lang w:eastAsia="es-ES"/>
        </w:rPr>
        <w:instrText xml:space="preserve"> REF _Ref272407548 \r \h </w:instrText>
      </w:r>
      <w:r w:rsidR="00A83607">
        <w:rPr>
          <w:szCs w:val="20"/>
          <w:lang w:eastAsia="es-ES"/>
        </w:rPr>
      </w:r>
      <w:r w:rsidR="00A83607">
        <w:rPr>
          <w:szCs w:val="20"/>
          <w:lang w:eastAsia="es-ES"/>
        </w:rPr>
        <w:fldChar w:fldCharType="separate"/>
      </w:r>
      <w:r w:rsidR="004617F4">
        <w:rPr>
          <w:szCs w:val="20"/>
          <w:lang w:eastAsia="es-ES"/>
        </w:rPr>
        <w:t xml:space="preserve">5.4.4 </w:t>
      </w:r>
      <w:r w:rsidR="00A83607">
        <w:rPr>
          <w:szCs w:val="20"/>
          <w:lang w:eastAsia="es-ES"/>
        </w:rPr>
        <w:fldChar w:fldCharType="end"/>
      </w:r>
      <w:r w:rsidR="00A83607">
        <w:rPr>
          <w:szCs w:val="20"/>
          <w:lang w:eastAsia="es-ES"/>
        </w:rPr>
        <w:t>)</w:t>
      </w:r>
      <w:r>
        <w:rPr>
          <w:szCs w:val="20"/>
          <w:lang w:eastAsia="es-ES"/>
        </w:rPr>
        <w:t xml:space="preserve">. En la </w:t>
      </w:r>
      <w:r w:rsidR="00B342F2">
        <w:rPr>
          <w:szCs w:val="20"/>
          <w:lang w:eastAsia="es-ES"/>
        </w:rPr>
        <w:fldChar w:fldCharType="begin"/>
      </w:r>
      <w:r w:rsidR="00EE74F6">
        <w:rPr>
          <w:szCs w:val="20"/>
          <w:lang w:eastAsia="es-ES"/>
        </w:rPr>
        <w:instrText xml:space="preserve"> REF _Ref266359813 \h </w:instrText>
      </w:r>
      <w:r w:rsidR="00B342F2">
        <w:rPr>
          <w:szCs w:val="20"/>
          <w:lang w:eastAsia="es-ES"/>
        </w:rPr>
      </w:r>
      <w:r w:rsidR="00B342F2">
        <w:rPr>
          <w:szCs w:val="20"/>
          <w:lang w:eastAsia="es-ES"/>
        </w:rPr>
        <w:fldChar w:fldCharType="separate"/>
      </w:r>
      <w:r w:rsidR="004617F4" w:rsidRPr="00AD31A1">
        <w:t xml:space="preserve">Figura </w:t>
      </w:r>
      <w:r w:rsidR="004617F4">
        <w:rPr>
          <w:noProof/>
        </w:rPr>
        <w:t>5</w:t>
      </w:r>
      <w:r w:rsidR="004617F4">
        <w:t>.</w:t>
      </w:r>
      <w:r w:rsidR="004617F4">
        <w:rPr>
          <w:noProof/>
        </w:rPr>
        <w:t>1</w:t>
      </w:r>
      <w:r w:rsidR="00B342F2">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8446D" w:rsidRDefault="00E8446D" w:rsidP="00E8446D">
      <w:pPr>
        <w:rPr>
          <w:szCs w:val="20"/>
          <w:lang w:eastAsia="es-ES"/>
        </w:rPr>
      </w:pPr>
      <w:r>
        <w:rPr>
          <w:szCs w:val="20"/>
          <w:lang w:eastAsia="es-ES"/>
        </w:rPr>
        <w:t xml:space="preserve">El visualizador 3D se muestra en la </w:t>
      </w:r>
      <w:r>
        <w:rPr>
          <w:szCs w:val="20"/>
          <w:lang w:eastAsia="es-ES"/>
        </w:rPr>
        <w:fldChar w:fldCharType="begin"/>
      </w:r>
      <w:r>
        <w:rPr>
          <w:szCs w:val="20"/>
          <w:lang w:eastAsia="es-ES"/>
        </w:rPr>
        <w:instrText xml:space="preserve"> REF _Ref265520414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2</w:t>
      </w:r>
      <w:r>
        <w:rPr>
          <w:szCs w:val="20"/>
          <w:lang w:eastAsia="es-ES"/>
        </w:rPr>
        <w:fldChar w:fldCharType="end"/>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Pr>
          <w:szCs w:val="20"/>
          <w:lang w:eastAsia="es-ES"/>
        </w:rPr>
        <w:t xml:space="preserve"> Se pueden elegir el número de plano en cada dirección, o no mostrar alguno de los tres planos.</w:t>
      </w:r>
      <w:r w:rsidRPr="00AF2638">
        <w:rPr>
          <w:szCs w:val="20"/>
          <w:lang w:eastAsia="es-ES"/>
        </w:rPr>
        <w:t xml:space="preserve"> El visor 3D se va a utilizar para otras funciones, como la visualización de tractos de fibra obtenidos por tractografía </w:t>
      </w:r>
      <w:r>
        <w:rPr>
          <w:szCs w:val="20"/>
          <w:lang w:eastAsia="es-ES"/>
        </w:rPr>
        <w:t>(</w:t>
      </w:r>
      <w:r>
        <w:rPr>
          <w:szCs w:val="20"/>
          <w:lang w:eastAsia="es-ES"/>
        </w:rPr>
        <w:fldChar w:fldCharType="begin"/>
      </w:r>
      <w:r>
        <w:rPr>
          <w:szCs w:val="20"/>
          <w:lang w:eastAsia="es-ES"/>
        </w:rPr>
        <w:instrText xml:space="preserve"> REF _Ref265569650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3</w:t>
      </w:r>
      <w:r>
        <w:rPr>
          <w:szCs w:val="20"/>
          <w:lang w:eastAsia="es-ES"/>
        </w:rPr>
        <w:fldChar w:fldCharType="end"/>
      </w:r>
      <w:r>
        <w:rPr>
          <w:szCs w:val="20"/>
          <w:lang w:eastAsia="es-ES"/>
        </w:rPr>
        <w:t xml:space="preserve">) </w:t>
      </w:r>
      <w:r w:rsidRPr="00AF2638">
        <w:rPr>
          <w:szCs w:val="20"/>
          <w:lang w:eastAsia="es-ES"/>
        </w:rPr>
        <w:t>o la visualización de glifos, que se implementa con este trabajo.</w:t>
      </w:r>
    </w:p>
    <w:p w:rsidR="00E8446D" w:rsidRDefault="00E8446D" w:rsidP="00E8446D">
      <w:pPr>
        <w:rPr>
          <w:szCs w:val="20"/>
          <w:lang w:eastAsia="es-ES"/>
        </w:rPr>
      </w:pPr>
    </w:p>
    <w:p w:rsidR="00E8446D" w:rsidRDefault="00E8446D" w:rsidP="00E8446D">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Dado que Saturn está en desarrollo, algunos de los menús no están disponibles</w:t>
      </w:r>
      <w:r w:rsidRPr="00AF2638">
        <w:rPr>
          <w:szCs w:val="20"/>
          <w:lang w:eastAsia="es-ES"/>
        </w:rPr>
        <w:t>, a la espera de la implementación de sus funciones.</w:t>
      </w:r>
      <w:r w:rsidRPr="00FD2E2C">
        <w:rPr>
          <w:szCs w:val="20"/>
          <w:lang w:eastAsia="es-ES"/>
        </w:rPr>
        <w:t xml:space="preserve"> </w:t>
      </w:r>
    </w:p>
    <w:p w:rsidR="00E8446D" w:rsidRDefault="00E8446D" w:rsidP="00AF2638">
      <w:pPr>
        <w:rPr>
          <w:szCs w:val="20"/>
          <w:lang w:eastAsia="es-ES"/>
        </w:rPr>
      </w:pPr>
    </w:p>
    <w:p w:rsidR="00A13229" w:rsidRDefault="00BD402D" w:rsidP="00A13229">
      <w:pPr>
        <w:keepNext/>
        <w:ind w:firstLine="0"/>
      </w:pPr>
      <w:r>
        <w:rPr>
          <w:noProof/>
          <w:szCs w:val="20"/>
          <w:lang w:eastAsia="es-ES"/>
        </w:rPr>
        <w:lastRenderedPageBreak/>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33"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Pr="00AD31A1" w:rsidRDefault="00A13229" w:rsidP="00AD31A1">
      <w:pPr>
        <w:pStyle w:val="Epgrafe"/>
        <w:ind w:firstLine="0"/>
        <w:rPr>
          <w:color w:val="auto"/>
        </w:rPr>
      </w:pPr>
      <w:bookmarkStart w:id="66" w:name="_Ref266359813"/>
      <w:bookmarkStart w:id="67" w:name="_Toc272706860"/>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w:t>
      </w:r>
      <w:r w:rsidR="003879FA">
        <w:rPr>
          <w:color w:val="auto"/>
        </w:rPr>
        <w:fldChar w:fldCharType="end"/>
      </w:r>
      <w:bookmarkEnd w:id="66"/>
      <w:r w:rsidRPr="00AD31A1">
        <w:rPr>
          <w:color w:val="auto"/>
        </w:rPr>
        <w:t>. Interfaz de usuario de Saturn</w:t>
      </w:r>
      <w:bookmarkEnd w:id="67"/>
    </w:p>
    <w:p w:rsidR="00511EF4" w:rsidRDefault="00511EF4" w:rsidP="00511EF4"/>
    <w:p w:rsidR="000F49FB" w:rsidRDefault="000F49FB" w:rsidP="00511EF4">
      <w:pPr>
        <w:rPr>
          <w:szCs w:val="20"/>
          <w:lang w:eastAsia="es-ES"/>
        </w:rPr>
      </w:pPr>
    </w:p>
    <w:p w:rsidR="001351EB" w:rsidRDefault="001351EB" w:rsidP="001351EB">
      <w:pPr>
        <w:keepNext/>
        <w:ind w:firstLine="0"/>
      </w:pPr>
      <w:r>
        <w:rPr>
          <w:noProof/>
          <w:szCs w:val="20"/>
          <w:lang w:eastAsia="es-ES"/>
        </w:rPr>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34"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Pr="00AD31A1" w:rsidRDefault="001351EB" w:rsidP="00AD31A1">
      <w:pPr>
        <w:pStyle w:val="Epgrafe"/>
        <w:ind w:firstLine="0"/>
        <w:rPr>
          <w:color w:val="auto"/>
        </w:rPr>
      </w:pPr>
      <w:bookmarkStart w:id="68" w:name="_Ref265520414"/>
      <w:bookmarkStart w:id="69" w:name="_Toc272706861"/>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2</w:t>
      </w:r>
      <w:r w:rsidR="003879FA">
        <w:rPr>
          <w:color w:val="auto"/>
        </w:rPr>
        <w:fldChar w:fldCharType="end"/>
      </w:r>
      <w:bookmarkEnd w:id="68"/>
      <w:r w:rsidRPr="00AD31A1">
        <w:rPr>
          <w:color w:val="auto"/>
        </w:rPr>
        <w:t>. Visualización 3D en Saturn</w:t>
      </w:r>
      <w:bookmarkEnd w:id="69"/>
    </w:p>
    <w:p w:rsidR="000F49FB" w:rsidRDefault="000F49FB" w:rsidP="000F49FB"/>
    <w:p w:rsidR="000F49FB" w:rsidRDefault="000F49FB" w:rsidP="000F49FB">
      <w:pPr>
        <w:keepNext/>
        <w:ind w:firstLine="0"/>
      </w:pPr>
      <w:r>
        <w:rPr>
          <w:noProof/>
          <w:lang w:eastAsia="es-ES"/>
        </w:rPr>
        <w:lastRenderedPageBreak/>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35"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Default="000F49FB" w:rsidP="00AD31A1">
      <w:pPr>
        <w:pStyle w:val="Epgrafe"/>
        <w:ind w:firstLine="0"/>
        <w:rPr>
          <w:color w:val="auto"/>
        </w:rPr>
      </w:pPr>
      <w:bookmarkStart w:id="70" w:name="_Ref265569650"/>
      <w:bookmarkStart w:id="71" w:name="_Ref265569628"/>
      <w:bookmarkStart w:id="72" w:name="_Toc272706862"/>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3</w:t>
      </w:r>
      <w:r w:rsidR="003879FA">
        <w:rPr>
          <w:color w:val="auto"/>
        </w:rPr>
        <w:fldChar w:fldCharType="end"/>
      </w:r>
      <w:bookmarkEnd w:id="70"/>
      <w:r w:rsidRPr="00AD31A1">
        <w:rPr>
          <w:color w:val="auto"/>
        </w:rPr>
        <w:t>. Tractografía en Saturn</w:t>
      </w:r>
      <w:bookmarkEnd w:id="71"/>
      <w:bookmarkEnd w:id="72"/>
    </w:p>
    <w:p w:rsidR="00E8446D" w:rsidRDefault="00E8446D" w:rsidP="00E8446D"/>
    <w:p w:rsidR="00E8446D" w:rsidRPr="00E8446D" w:rsidRDefault="00E8446D" w:rsidP="00E8446D"/>
    <w:p w:rsidR="00AF2638" w:rsidRPr="00AF2638" w:rsidRDefault="00AF2638" w:rsidP="00A13229">
      <w:pPr>
        <w:pStyle w:val="Ttulo2"/>
      </w:pPr>
      <w:bookmarkStart w:id="73" w:name="_Toc272706805"/>
      <w:r w:rsidRPr="00AF2638">
        <w:t>Código de Saturn</w:t>
      </w:r>
      <w:bookmarkEnd w:id="73"/>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74" w:name="_Toc272706806"/>
      <w:r w:rsidRPr="00AF2638">
        <w:t>Clase UsimagToolBase</w:t>
      </w:r>
      <w:bookmarkEnd w:id="74"/>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w:t>
      </w:r>
      <w:r w:rsidRPr="00702C9C">
        <w:rPr>
          <w:i/>
          <w:szCs w:val="20"/>
          <w:lang w:eastAsia="es-ES"/>
        </w:rPr>
        <w:t>templates</w:t>
      </w:r>
      <w:r w:rsidRPr="00AF2638">
        <w:rPr>
          <w:szCs w:val="20"/>
          <w:lang w:eastAsia="es-ES"/>
        </w:rPr>
        <w:t xml:space="preserve">)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w:t>
      </w:r>
      <w:r w:rsidRPr="00702C9C">
        <w:rPr>
          <w:i/>
          <w:szCs w:val="20"/>
          <w:lang w:eastAsia="es-ES"/>
        </w:rPr>
        <w:t>readers</w:t>
      </w:r>
      <w:r w:rsidRPr="00AF2638">
        <w:rPr>
          <w:szCs w:val="20"/>
          <w:lang w:eastAsia="es-ES"/>
        </w:rPr>
        <w:t xml:space="preserve"> y </w:t>
      </w:r>
      <w:r w:rsidRPr="00702C9C">
        <w:rPr>
          <w:i/>
          <w:szCs w:val="20"/>
          <w:lang w:eastAsia="es-ES"/>
        </w:rPr>
        <w:t>writers</w:t>
      </w:r>
      <w:r w:rsidRPr="00AF2638">
        <w:rPr>
          <w:szCs w:val="20"/>
          <w:lang w:eastAsia="es-ES"/>
        </w:rPr>
        <w:t>), visores de imágenes (</w:t>
      </w:r>
      <w:r w:rsidRPr="00702C9C">
        <w:rPr>
          <w:i/>
          <w:szCs w:val="20"/>
          <w:lang w:eastAsia="es-ES"/>
        </w:rPr>
        <w:t>viewers</w:t>
      </w:r>
      <w:r w:rsidRPr="00AF2638">
        <w:rPr>
          <w:szCs w:val="20"/>
          <w:lang w:eastAsia="es-ES"/>
        </w:rPr>
        <w:t>),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lastRenderedPageBreak/>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w:t>
      </w:r>
      <w:r w:rsidRPr="00702C9C">
        <w:rPr>
          <w:i/>
          <w:szCs w:val="20"/>
          <w:lang w:eastAsia="es-ES"/>
        </w:rPr>
        <w:t>TensorPixelType</w:t>
      </w:r>
      <w:r w:rsidRPr="00AF2638">
        <w:rPr>
          <w:szCs w:val="20"/>
          <w:lang w:eastAsia="es-ES"/>
        </w:rPr>
        <w:t xml:space="preserve">) define el tipo de datos que se va a emplear. </w:t>
      </w:r>
      <w:r w:rsidRPr="00702C9C">
        <w:rPr>
          <w:i/>
          <w:szCs w:val="20"/>
          <w:lang w:eastAsia="es-ES"/>
        </w:rPr>
        <w:t>DTITensor</w:t>
      </w:r>
      <w:r w:rsidRPr="00AF2638">
        <w:rPr>
          <w:szCs w:val="20"/>
          <w:lang w:eastAsia="es-ES"/>
        </w:rPr>
        <w:t xml:space="preserve"> es una clase creada específicamente para Saturn, que almacen</w:t>
      </w:r>
      <w:r w:rsidR="00A83607">
        <w:rPr>
          <w:szCs w:val="20"/>
          <w:lang w:eastAsia="es-ES"/>
        </w:rPr>
        <w:t>a</w:t>
      </w:r>
      <w:r w:rsidRPr="00AF2638">
        <w:rPr>
          <w:szCs w:val="20"/>
          <w:lang w:eastAsia="es-ES"/>
        </w:rPr>
        <w:t xml:space="preserve"> el tensor y permite realizar diversas operaciones sobre él. El tensor va a contener datos no enteros (tipo </w:t>
      </w:r>
      <w:r w:rsidRPr="00702C9C">
        <w:rPr>
          <w:i/>
          <w:szCs w:val="20"/>
          <w:lang w:eastAsia="es-ES"/>
        </w:rPr>
        <w:t>float</w:t>
      </w:r>
      <w:r w:rsidRPr="00AF2638">
        <w:rPr>
          <w:szCs w:val="20"/>
          <w:lang w:eastAsia="es-ES"/>
        </w:rPr>
        <w:t>). La segunda línea define el tipo de imagen (</w:t>
      </w:r>
      <w:r w:rsidRPr="00702C9C">
        <w:rPr>
          <w:i/>
          <w:szCs w:val="20"/>
          <w:lang w:eastAsia="es-ES"/>
        </w:rPr>
        <w:t>TensorImageType</w:t>
      </w:r>
      <w:r w:rsidRPr="00AF2638">
        <w:rPr>
          <w:szCs w:val="20"/>
          <w:lang w:eastAsia="es-ES"/>
        </w:rPr>
        <w:t xml:space="preserve">), que está formada por los píxeles anteriores, y tiene 3 dimensiones (anteriormente se especifica </w:t>
      </w:r>
      <w:r w:rsidRPr="00702C9C">
        <w:rPr>
          <w:i/>
          <w:szCs w:val="20"/>
          <w:lang w:eastAsia="es-ES"/>
        </w:rPr>
        <w:t>Dimension=3</w:t>
      </w:r>
      <w:r w:rsidRPr="00AF2638">
        <w:rPr>
          <w:szCs w:val="20"/>
          <w:lang w:eastAsia="es-ES"/>
        </w:rPr>
        <w:t xml:space="preserve">). La tercera línea especifica un tipo de dato que contiene la imagen tensorial y algunos métodos y datos adicionales. Las clases </w:t>
      </w:r>
      <w:r w:rsidRPr="00702C9C">
        <w:rPr>
          <w:i/>
          <w:szCs w:val="20"/>
          <w:lang w:eastAsia="es-ES"/>
        </w:rPr>
        <w:t>VolumesContainer</w:t>
      </w:r>
      <w:r w:rsidRPr="00AF2638">
        <w:rPr>
          <w:szCs w:val="20"/>
          <w:lang w:eastAsia="es-ES"/>
        </w:rPr>
        <w:t xml:space="preserve"> y </w:t>
      </w:r>
      <w:r w:rsidRPr="00702C9C">
        <w:rPr>
          <w:i/>
          <w:szCs w:val="20"/>
          <w:lang w:eastAsia="es-ES"/>
        </w:rPr>
        <w:t>DataTensorElementType</w:t>
      </w:r>
      <w:r w:rsidRPr="00AF2638">
        <w:rPr>
          <w:szCs w:val="20"/>
          <w:lang w:eastAsia="es-ES"/>
        </w:rPr>
        <w:t xml:space="preserv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w:t>
      </w:r>
      <w:r w:rsidRPr="00702C9C">
        <w:rPr>
          <w:i/>
          <w:szCs w:val="20"/>
          <w:lang w:eastAsia="es-ES"/>
        </w:rPr>
        <w:t>UsimagToolBase</w:t>
      </w:r>
      <w:r w:rsidRPr="00AF2638">
        <w:rPr>
          <w:szCs w:val="20"/>
          <w:lang w:eastAsia="es-ES"/>
        </w:rPr>
        <w:t xml:space="preserv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E8446D" w:rsidRDefault="00E8446D" w:rsidP="00AF2638">
      <w:pPr>
        <w:rPr>
          <w:szCs w:val="20"/>
          <w:lang w:eastAsia="es-ES"/>
        </w:rPr>
      </w:pPr>
    </w:p>
    <w:p w:rsidR="00E8446D" w:rsidRPr="00AF2638" w:rsidRDefault="00E8446D" w:rsidP="00AF2638">
      <w:pPr>
        <w:rPr>
          <w:szCs w:val="20"/>
          <w:lang w:eastAsia="es-ES"/>
        </w:rPr>
      </w:pPr>
    </w:p>
    <w:p w:rsidR="00AF2638" w:rsidRPr="00AF2638" w:rsidRDefault="00AF2638" w:rsidP="00C6736B">
      <w:pPr>
        <w:pStyle w:val="Ttulo3"/>
      </w:pPr>
      <w:bookmarkStart w:id="75" w:name="_Toc272706807"/>
      <w:r w:rsidRPr="00AF2638">
        <w:t>Clase UsimagToolGUI</w:t>
      </w:r>
      <w:bookmarkEnd w:id="75"/>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B342F2">
        <w:rPr>
          <w:szCs w:val="20"/>
          <w:lang w:eastAsia="es-ES"/>
        </w:rPr>
        <w:fldChar w:fldCharType="begin"/>
      </w:r>
      <w:r w:rsidR="000C72E8">
        <w:rPr>
          <w:szCs w:val="20"/>
          <w:lang w:eastAsia="es-ES"/>
        </w:rPr>
        <w:instrText xml:space="preserve"> REF _Ref265494390 \h </w:instrText>
      </w:r>
      <w:r w:rsidR="00B342F2">
        <w:rPr>
          <w:szCs w:val="20"/>
          <w:lang w:eastAsia="es-ES"/>
        </w:rPr>
      </w:r>
      <w:r w:rsidR="00B342F2">
        <w:rPr>
          <w:szCs w:val="20"/>
          <w:lang w:eastAsia="es-ES"/>
        </w:rPr>
        <w:fldChar w:fldCharType="separate"/>
      </w:r>
      <w:r w:rsidR="004617F4" w:rsidRPr="00AD31A1">
        <w:t xml:space="preserve">Figura </w:t>
      </w:r>
      <w:r w:rsidR="004617F4">
        <w:rPr>
          <w:noProof/>
        </w:rPr>
        <w:t>5</w:t>
      </w:r>
      <w:r w:rsidR="004617F4">
        <w:t>.</w:t>
      </w:r>
      <w:r w:rsidR="004617F4">
        <w:rPr>
          <w:noProof/>
        </w:rPr>
        <w:t>4</w:t>
      </w:r>
      <w:r w:rsidR="00B342F2">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lastRenderedPageBreak/>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36"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Pr="00AD31A1" w:rsidRDefault="00A41981" w:rsidP="00AD31A1">
      <w:pPr>
        <w:pStyle w:val="Epgrafe"/>
        <w:ind w:firstLine="0"/>
        <w:rPr>
          <w:color w:val="auto"/>
        </w:rPr>
      </w:pPr>
      <w:bookmarkStart w:id="76" w:name="_Ref265494390"/>
      <w:bookmarkStart w:id="77" w:name="_Toc272706863"/>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4</w:t>
      </w:r>
      <w:r w:rsidR="003879FA">
        <w:rPr>
          <w:color w:val="auto"/>
        </w:rPr>
        <w:fldChar w:fldCharType="end"/>
      </w:r>
      <w:bookmarkEnd w:id="76"/>
      <w:r w:rsidRPr="00AD31A1">
        <w:rPr>
          <w:color w:val="auto"/>
        </w:rPr>
        <w:t>. Visualización con Fluid de la interfaz definida en UsimagToolGUI</w:t>
      </w:r>
      <w:bookmarkEnd w:id="77"/>
    </w:p>
    <w:p w:rsidR="00666138" w:rsidRPr="00666138" w:rsidRDefault="00666138" w:rsidP="00666138">
      <w:pPr>
        <w:rPr>
          <w:lang w:eastAsia="es-ES"/>
        </w:rPr>
      </w:pPr>
    </w:p>
    <w:p w:rsidR="00AF2638" w:rsidRPr="00AF2638" w:rsidRDefault="00AF2638" w:rsidP="00C6736B">
      <w:pPr>
        <w:pStyle w:val="Ttulo3"/>
      </w:pPr>
      <w:bookmarkStart w:id="78" w:name="_Toc272706808"/>
      <w:r w:rsidRPr="00AF2638">
        <w:t>Clase UsimagToolConsole</w:t>
      </w:r>
      <w:bookmarkEnd w:id="78"/>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w:t>
      </w:r>
      <w:r w:rsidRPr="00702C9C">
        <w:rPr>
          <w:i/>
          <w:szCs w:val="20"/>
          <w:lang w:eastAsia="es-ES"/>
        </w:rPr>
        <w:t>UsimagToolConsole</w:t>
      </w:r>
      <w:r w:rsidRPr="00AF2638">
        <w:rPr>
          <w:szCs w:val="20"/>
          <w:lang w:eastAsia="es-ES"/>
        </w:rPr>
        <w:t xml:space="preserve"> hereda de </w:t>
      </w:r>
      <w:r w:rsidRPr="00702C9C">
        <w:rPr>
          <w:i/>
          <w:szCs w:val="20"/>
          <w:lang w:eastAsia="es-ES"/>
        </w:rPr>
        <w:t>UsimagToolGUI</w:t>
      </w:r>
      <w:r w:rsidRPr="00AF2638">
        <w:rPr>
          <w:szCs w:val="20"/>
          <w:lang w:eastAsia="es-ES"/>
        </w:rPr>
        <w:t xml:space="preserve">, e implementa la lógica </w:t>
      </w:r>
      <w:r w:rsidR="00FD2E2C">
        <w:rPr>
          <w:szCs w:val="20"/>
          <w:lang w:eastAsia="es-ES"/>
        </w:rPr>
        <w:t>asociada a dicha</w:t>
      </w:r>
      <w:r w:rsidRPr="00AF2638">
        <w:rPr>
          <w:szCs w:val="20"/>
          <w:lang w:eastAsia="es-ES"/>
        </w:rPr>
        <w:t xml:space="preserve"> interfaz. Así, la clase </w:t>
      </w:r>
      <w:r w:rsidRPr="00702C9C">
        <w:rPr>
          <w:i/>
          <w:szCs w:val="20"/>
          <w:lang w:eastAsia="es-ES"/>
        </w:rPr>
        <w:t>UsimagToolGUI</w:t>
      </w:r>
      <w:r w:rsidRPr="00AF2638">
        <w:rPr>
          <w:szCs w:val="20"/>
          <w:lang w:eastAsia="es-ES"/>
        </w:rPr>
        <w:t xml:space="preserve">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w:t>
      </w:r>
      <w:r w:rsidRPr="00702C9C">
        <w:rPr>
          <w:i/>
          <w:szCs w:val="20"/>
          <w:lang w:eastAsia="es-ES"/>
        </w:rPr>
        <w:t>U</w:t>
      </w:r>
      <w:r w:rsidR="00D56049" w:rsidRPr="00702C9C">
        <w:rPr>
          <w:i/>
          <w:szCs w:val="20"/>
          <w:lang w:eastAsia="es-ES"/>
        </w:rPr>
        <w:t>simagToolConsole</w:t>
      </w:r>
      <w:r w:rsidR="00D56049">
        <w:rPr>
          <w:szCs w:val="20"/>
          <w:lang w:eastAsia="es-ES"/>
        </w:rPr>
        <w:t xml:space="preserve"> implementa los </w:t>
      </w:r>
      <w:r w:rsidR="00D56049" w:rsidRPr="00702C9C">
        <w:rPr>
          <w:i/>
          <w:szCs w:val="20"/>
          <w:lang w:eastAsia="es-ES"/>
        </w:rPr>
        <w:t>callbacks</w:t>
      </w:r>
      <w:r w:rsidR="00D56049">
        <w:rPr>
          <w:szCs w:val="20"/>
          <w:lang w:eastAsia="es-ES"/>
        </w:rPr>
        <w:t xml:space="preserve"> de los elementos 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9" w:name="_Ref272407548"/>
      <w:bookmarkStart w:id="80" w:name="_Toc272706809"/>
      <w:r w:rsidRPr="00AF2638">
        <w:t>Clase TensorGUI</w:t>
      </w:r>
      <w:bookmarkEnd w:id="79"/>
      <w:bookmarkEnd w:id="80"/>
    </w:p>
    <w:p w:rsidR="00AF2638" w:rsidRPr="00AF2638" w:rsidRDefault="00AF2638" w:rsidP="00AF2638">
      <w:pPr>
        <w:rPr>
          <w:szCs w:val="20"/>
          <w:lang w:eastAsia="es-ES"/>
        </w:rPr>
      </w:pPr>
    </w:p>
    <w:p w:rsidR="00A83607" w:rsidRDefault="00AF2638" w:rsidP="00AF2638">
      <w:pPr>
        <w:rPr>
          <w:szCs w:val="20"/>
          <w:lang w:eastAsia="es-ES"/>
        </w:rPr>
      </w:pPr>
      <w:r w:rsidRPr="00AF2638">
        <w:rPr>
          <w:szCs w:val="20"/>
          <w:lang w:eastAsia="es-ES"/>
        </w:rPr>
        <w:t xml:space="preserve">La clase </w:t>
      </w:r>
      <w:r w:rsidRPr="00702C9C">
        <w:rPr>
          <w:i/>
          <w:szCs w:val="20"/>
          <w:lang w:eastAsia="es-ES"/>
        </w:rPr>
        <w:t>TensorGUI</w:t>
      </w:r>
      <w:r w:rsidRPr="00AF2638">
        <w:rPr>
          <w:szCs w:val="20"/>
          <w:lang w:eastAsia="es-ES"/>
        </w:rPr>
        <w:t xml:space="preserve"> define la interfaz de usuario </w:t>
      </w:r>
      <w:r w:rsidR="00A83607">
        <w:rPr>
          <w:szCs w:val="20"/>
          <w:lang w:eastAsia="es-ES"/>
        </w:rPr>
        <w:t>de algunos de los</w:t>
      </w:r>
      <w:r w:rsidRPr="00AF2638">
        <w:rPr>
          <w:szCs w:val="20"/>
          <w:lang w:eastAsia="es-ES"/>
        </w:rPr>
        <w:t xml:space="preserve"> paneles que se sitúan en la parte infer</w:t>
      </w:r>
      <w:r w:rsidR="00A83607">
        <w:rPr>
          <w:szCs w:val="20"/>
          <w:lang w:eastAsia="es-ES"/>
        </w:rPr>
        <w:t xml:space="preserve">ior izquierda de la aplicación, en concreto, los paneles relativos a DT-MRI. </w:t>
      </w:r>
      <w:r w:rsidRPr="00AF2638">
        <w:rPr>
          <w:szCs w:val="20"/>
          <w:lang w:eastAsia="es-ES"/>
        </w:rPr>
        <w:t xml:space="preserve">Existen </w:t>
      </w:r>
      <w:r w:rsidR="009B6A34">
        <w:rPr>
          <w:szCs w:val="20"/>
          <w:lang w:eastAsia="es-ES"/>
        </w:rPr>
        <w:t>actualmente seis</w:t>
      </w:r>
      <w:r w:rsidRPr="00AF2638">
        <w:rPr>
          <w:szCs w:val="20"/>
          <w:lang w:eastAsia="es-ES"/>
        </w:rPr>
        <w:t xml:space="preserve"> paneles</w:t>
      </w:r>
      <w:r w:rsidR="00A83607">
        <w:rPr>
          <w:szCs w:val="20"/>
          <w:lang w:eastAsia="es-ES"/>
        </w:rPr>
        <w:t>:</w:t>
      </w:r>
      <w:r w:rsidRPr="00AF2638">
        <w:rPr>
          <w:szCs w:val="20"/>
          <w:lang w:eastAsia="es-ES"/>
        </w:rPr>
        <w:t xml:space="preserve"> </w:t>
      </w:r>
      <w:r w:rsidR="009B6A34" w:rsidRPr="00702C9C">
        <w:rPr>
          <w:i/>
          <w:szCs w:val="20"/>
          <w:lang w:eastAsia="es-ES"/>
        </w:rPr>
        <w:t>Preferences</w:t>
      </w:r>
      <w:r w:rsidR="009B6A34">
        <w:rPr>
          <w:szCs w:val="20"/>
          <w:lang w:eastAsia="es-ES"/>
        </w:rPr>
        <w:t xml:space="preserve">, </w:t>
      </w:r>
      <w:r w:rsidRPr="00702C9C">
        <w:rPr>
          <w:i/>
          <w:szCs w:val="20"/>
          <w:lang w:eastAsia="es-ES"/>
        </w:rPr>
        <w:t>Scalars</w:t>
      </w:r>
      <w:r w:rsidRPr="00AF2638">
        <w:rPr>
          <w:szCs w:val="20"/>
          <w:lang w:eastAsia="es-ES"/>
        </w:rPr>
        <w:t xml:space="preserve">, </w:t>
      </w:r>
      <w:r w:rsidRPr="00702C9C">
        <w:rPr>
          <w:i/>
          <w:szCs w:val="20"/>
          <w:lang w:eastAsia="es-ES"/>
        </w:rPr>
        <w:t>Tractography</w:t>
      </w:r>
      <w:r w:rsidRPr="00AF2638">
        <w:rPr>
          <w:szCs w:val="20"/>
          <w:lang w:eastAsia="es-ES"/>
        </w:rPr>
        <w:t xml:space="preserve">, </w:t>
      </w:r>
      <w:r w:rsidRPr="00702C9C">
        <w:rPr>
          <w:i/>
          <w:szCs w:val="20"/>
          <w:lang w:eastAsia="es-ES"/>
        </w:rPr>
        <w:t>Tractography</w:t>
      </w:r>
      <w:r w:rsidRPr="00AF2638">
        <w:rPr>
          <w:szCs w:val="20"/>
          <w:lang w:eastAsia="es-ES"/>
        </w:rPr>
        <w:t xml:space="preserve"> </w:t>
      </w:r>
      <w:r w:rsidRPr="00702C9C">
        <w:rPr>
          <w:i/>
          <w:szCs w:val="20"/>
          <w:lang w:eastAsia="es-ES"/>
        </w:rPr>
        <w:t>Auto</w:t>
      </w:r>
      <w:r w:rsidR="009B6A34">
        <w:rPr>
          <w:szCs w:val="20"/>
          <w:lang w:eastAsia="es-ES"/>
        </w:rPr>
        <w:t xml:space="preserve">, </w:t>
      </w:r>
      <w:r w:rsidR="009B6A34" w:rsidRPr="00702C9C">
        <w:rPr>
          <w:i/>
          <w:szCs w:val="20"/>
          <w:lang w:eastAsia="es-ES"/>
        </w:rPr>
        <w:t>Fibers</w:t>
      </w:r>
      <w:r w:rsidR="009B6A34">
        <w:rPr>
          <w:szCs w:val="20"/>
          <w:lang w:eastAsia="es-ES"/>
        </w:rPr>
        <w:t xml:space="preserve"> </w:t>
      </w:r>
      <w:r w:rsidR="009B6A34" w:rsidRPr="00702C9C">
        <w:rPr>
          <w:i/>
          <w:szCs w:val="20"/>
          <w:lang w:eastAsia="es-ES"/>
        </w:rPr>
        <w:t>Edit</w:t>
      </w:r>
      <w:r w:rsidR="009B6A34">
        <w:rPr>
          <w:szCs w:val="20"/>
          <w:lang w:eastAsia="es-ES"/>
        </w:rPr>
        <w:t xml:space="preserve"> y</w:t>
      </w:r>
      <w:r w:rsidR="00017A7E">
        <w:rPr>
          <w:szCs w:val="20"/>
          <w:lang w:eastAsia="es-ES"/>
        </w:rPr>
        <w:t xml:space="preserve"> </w:t>
      </w:r>
      <w:r w:rsidR="00017A7E" w:rsidRPr="00702C9C">
        <w:rPr>
          <w:i/>
          <w:szCs w:val="20"/>
          <w:lang w:eastAsia="es-ES"/>
        </w:rPr>
        <w:t>Measures</w:t>
      </w:r>
      <w:r w:rsidR="00017A7E">
        <w:rPr>
          <w:szCs w:val="20"/>
          <w:lang w:eastAsia="es-ES"/>
        </w:rPr>
        <w:t xml:space="preserve">, aunque el panel </w:t>
      </w:r>
      <w:r w:rsidR="00017A7E" w:rsidRPr="00702C9C">
        <w:rPr>
          <w:i/>
          <w:szCs w:val="20"/>
          <w:lang w:eastAsia="es-ES"/>
        </w:rPr>
        <w:t>Preferences</w:t>
      </w:r>
      <w:r w:rsidR="00017A7E">
        <w:rPr>
          <w:szCs w:val="20"/>
          <w:lang w:eastAsia="es-ES"/>
        </w:rPr>
        <w:t xml:space="preserve"> forma parte de </w:t>
      </w:r>
      <w:r w:rsidR="00017A7E" w:rsidRPr="00702C9C">
        <w:rPr>
          <w:i/>
          <w:szCs w:val="20"/>
          <w:lang w:eastAsia="es-ES"/>
        </w:rPr>
        <w:t>UsimagToolGUI</w:t>
      </w:r>
      <w:r w:rsidR="00017A7E">
        <w:rPr>
          <w:szCs w:val="20"/>
          <w:lang w:eastAsia="es-ES"/>
        </w:rPr>
        <w:t>.</w:t>
      </w:r>
      <w:r w:rsidRPr="00AF2638">
        <w:rPr>
          <w:szCs w:val="20"/>
          <w:lang w:eastAsia="es-ES"/>
        </w:rPr>
        <w:t xml:space="preserve"> </w:t>
      </w:r>
    </w:p>
    <w:p w:rsidR="00A83607" w:rsidRDefault="00A83607" w:rsidP="00AF2638">
      <w:pPr>
        <w:rPr>
          <w:szCs w:val="20"/>
          <w:lang w:eastAsia="es-ES"/>
        </w:rPr>
      </w:pPr>
    </w:p>
    <w:p w:rsidR="00A83607" w:rsidRDefault="00A83607" w:rsidP="00A83607">
      <w:pPr>
        <w:rPr>
          <w:szCs w:val="20"/>
          <w:lang w:eastAsia="es-ES"/>
        </w:rPr>
      </w:pPr>
      <w:r>
        <w:rPr>
          <w:szCs w:val="20"/>
          <w:lang w:eastAsia="es-ES"/>
        </w:rPr>
        <w:lastRenderedPageBreak/>
        <w:t xml:space="preserve">El panel </w:t>
      </w:r>
      <w:r w:rsidRPr="00702C9C">
        <w:rPr>
          <w:i/>
          <w:szCs w:val="20"/>
          <w:lang w:eastAsia="es-ES"/>
        </w:rPr>
        <w:t>Scalar</w:t>
      </w:r>
      <w:r>
        <w:rPr>
          <w:szCs w:val="20"/>
          <w:lang w:eastAsia="es-ES"/>
        </w:rPr>
        <w:t xml:space="preserve"> </w:t>
      </w:r>
      <w:r w:rsidRPr="00702C9C">
        <w:rPr>
          <w:i/>
          <w:szCs w:val="20"/>
          <w:lang w:eastAsia="es-ES"/>
        </w:rPr>
        <w:t>Magnitudes</w:t>
      </w:r>
      <w:r>
        <w:rPr>
          <w:szCs w:val="20"/>
          <w:lang w:eastAsia="es-ES"/>
        </w:rPr>
        <w:t xml:space="preserve"> (</w:t>
      </w:r>
      <w:r>
        <w:rPr>
          <w:szCs w:val="20"/>
          <w:lang w:eastAsia="es-ES"/>
        </w:rPr>
        <w:fldChar w:fldCharType="begin"/>
      </w:r>
      <w:r>
        <w:rPr>
          <w:szCs w:val="20"/>
          <w:lang w:eastAsia="es-ES"/>
        </w:rPr>
        <w:instrText xml:space="preserve"> REF _Ref265517594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5</w:t>
      </w:r>
      <w:r>
        <w:rPr>
          <w:szCs w:val="20"/>
          <w:lang w:eastAsia="es-ES"/>
        </w:rPr>
        <w:fldChar w:fldCharType="end"/>
      </w:r>
      <w:r>
        <w:rPr>
          <w:szCs w:val="20"/>
          <w:lang w:eastAsia="es-ES"/>
        </w:rPr>
        <w:t xml:space="preserve">.a) permite escoger qué magnitud se visualiza en los cortes 2D. Aparecen coeficientes de anisotropía como FA y RA, coeficientes geométricos, elementos del tensor o autovalores. </w:t>
      </w:r>
    </w:p>
    <w:p w:rsidR="00A83607" w:rsidRDefault="00A83607" w:rsidP="00A83607">
      <w:pPr>
        <w:rPr>
          <w:szCs w:val="20"/>
          <w:lang w:eastAsia="es-ES"/>
        </w:rPr>
      </w:pPr>
    </w:p>
    <w:p w:rsidR="00A83607" w:rsidRDefault="00A83607" w:rsidP="00A83607">
      <w:pPr>
        <w:rPr>
          <w:szCs w:val="20"/>
          <w:lang w:eastAsia="es-ES"/>
        </w:rPr>
      </w:pPr>
      <w:r>
        <w:rPr>
          <w:szCs w:val="20"/>
          <w:lang w:eastAsia="es-ES"/>
        </w:rPr>
        <w:t xml:space="preserve">El panel </w:t>
      </w:r>
      <w:r w:rsidRPr="00702C9C">
        <w:rPr>
          <w:i/>
          <w:szCs w:val="20"/>
          <w:lang w:eastAsia="es-ES"/>
        </w:rPr>
        <w:t>Tractography</w:t>
      </w:r>
      <w:r>
        <w:rPr>
          <w:szCs w:val="20"/>
          <w:lang w:eastAsia="es-ES"/>
        </w:rPr>
        <w:t xml:space="preserve"> (</w:t>
      </w:r>
      <w:r>
        <w:rPr>
          <w:szCs w:val="20"/>
          <w:lang w:eastAsia="es-ES"/>
        </w:rPr>
        <w:fldChar w:fldCharType="begin"/>
      </w:r>
      <w:r>
        <w:rPr>
          <w:szCs w:val="20"/>
          <w:lang w:eastAsia="es-ES"/>
        </w:rPr>
        <w:instrText xml:space="preserve"> REF _Ref265517594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5</w:t>
      </w:r>
      <w:r>
        <w:rPr>
          <w:szCs w:val="20"/>
          <w:lang w:eastAsia="es-ES"/>
        </w:rPr>
        <w:fldChar w:fldCharType="end"/>
      </w:r>
      <w:r>
        <w:rPr>
          <w:szCs w:val="20"/>
          <w:lang w:eastAsia="es-ES"/>
        </w:rPr>
        <w:t>.b)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diversos tipos de tractografía. Saturn implementa tractografía por fuerza bruta y el método de Runge-Kutta.</w:t>
      </w:r>
    </w:p>
    <w:p w:rsidR="00A83607" w:rsidRDefault="00A83607" w:rsidP="00A83607">
      <w:pPr>
        <w:rPr>
          <w:szCs w:val="20"/>
          <w:lang w:eastAsia="es-ES"/>
        </w:rPr>
      </w:pPr>
    </w:p>
    <w:p w:rsidR="00A83607" w:rsidRDefault="00A83607" w:rsidP="00A83607">
      <w:pPr>
        <w:rPr>
          <w:szCs w:val="20"/>
          <w:lang w:eastAsia="es-ES"/>
        </w:rPr>
      </w:pPr>
      <w:r>
        <w:rPr>
          <w:szCs w:val="20"/>
          <w:lang w:eastAsia="es-ES"/>
        </w:rPr>
        <w:t xml:space="preserve">El panel </w:t>
      </w:r>
      <w:r w:rsidRPr="00702C9C">
        <w:rPr>
          <w:i/>
          <w:szCs w:val="20"/>
          <w:lang w:eastAsia="es-ES"/>
        </w:rPr>
        <w:t>Tractography</w:t>
      </w:r>
      <w:r>
        <w:rPr>
          <w:szCs w:val="20"/>
          <w:lang w:eastAsia="es-ES"/>
        </w:rPr>
        <w:t xml:space="preserve"> </w:t>
      </w:r>
      <w:r w:rsidRPr="00702C9C">
        <w:rPr>
          <w:i/>
          <w:szCs w:val="20"/>
          <w:lang w:eastAsia="es-ES"/>
        </w:rPr>
        <w:t>Auto</w:t>
      </w:r>
      <w:r>
        <w:rPr>
          <w:szCs w:val="20"/>
          <w:lang w:eastAsia="es-ES"/>
        </w:rPr>
        <w:t xml:space="preserve"> (</w:t>
      </w:r>
      <w:r>
        <w:rPr>
          <w:szCs w:val="20"/>
          <w:lang w:eastAsia="es-ES"/>
        </w:rPr>
        <w:fldChar w:fldCharType="begin"/>
      </w:r>
      <w:r>
        <w:rPr>
          <w:szCs w:val="20"/>
          <w:lang w:eastAsia="es-ES"/>
        </w:rPr>
        <w:instrText xml:space="preserve"> REF _Ref265517594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5</w:t>
      </w:r>
      <w:r>
        <w:rPr>
          <w:szCs w:val="20"/>
          <w:lang w:eastAsia="es-ES"/>
        </w:rPr>
        <w:fldChar w:fldCharType="end"/>
      </w:r>
      <w:r>
        <w:rPr>
          <w:szCs w:val="20"/>
          <w:lang w:eastAsia="es-ES"/>
        </w:rPr>
        <w:t xml:space="preserve">.c) permite realizar automáticamente la tractografía, eligiendo en la lista los tractos de fibras que se desean computar y visualizar. </w:t>
      </w:r>
    </w:p>
    <w:p w:rsidR="00A83607" w:rsidRDefault="00A83607" w:rsidP="00A83607">
      <w:pPr>
        <w:rPr>
          <w:szCs w:val="20"/>
          <w:lang w:eastAsia="es-ES"/>
        </w:rPr>
      </w:pPr>
    </w:p>
    <w:p w:rsidR="00A83607" w:rsidRDefault="00A83607" w:rsidP="00A83607">
      <w:pPr>
        <w:rPr>
          <w:szCs w:val="20"/>
          <w:lang w:eastAsia="es-ES"/>
        </w:rPr>
      </w:pPr>
      <w:r>
        <w:rPr>
          <w:szCs w:val="20"/>
          <w:lang w:eastAsia="es-ES"/>
        </w:rPr>
        <w:t xml:space="preserve">El cuarto panel, </w:t>
      </w:r>
      <w:r w:rsidRPr="00702C9C">
        <w:rPr>
          <w:i/>
          <w:szCs w:val="20"/>
          <w:lang w:eastAsia="es-ES"/>
        </w:rPr>
        <w:t>Fibers</w:t>
      </w:r>
      <w:r>
        <w:rPr>
          <w:szCs w:val="20"/>
          <w:lang w:eastAsia="es-ES"/>
        </w:rPr>
        <w:t xml:space="preserve"> </w:t>
      </w:r>
      <w:r w:rsidRPr="00702C9C">
        <w:rPr>
          <w:i/>
          <w:szCs w:val="20"/>
          <w:lang w:eastAsia="es-ES"/>
        </w:rPr>
        <w:t>Edit</w:t>
      </w:r>
      <w:r>
        <w:rPr>
          <w:szCs w:val="20"/>
          <w:lang w:eastAsia="es-ES"/>
        </w:rPr>
        <w:t xml:space="preserve"> o </w:t>
      </w:r>
      <w:r w:rsidRPr="00702C9C">
        <w:rPr>
          <w:i/>
          <w:szCs w:val="20"/>
          <w:lang w:eastAsia="es-ES"/>
        </w:rPr>
        <w:t>Model</w:t>
      </w:r>
      <w:r>
        <w:rPr>
          <w:szCs w:val="20"/>
          <w:lang w:eastAsia="es-ES"/>
        </w:rPr>
        <w:t xml:space="preserve"> </w:t>
      </w:r>
      <w:r w:rsidRPr="00702C9C">
        <w:rPr>
          <w:i/>
          <w:szCs w:val="20"/>
          <w:lang w:eastAsia="es-ES"/>
        </w:rPr>
        <w:t>Prop</w:t>
      </w:r>
      <w:r>
        <w:rPr>
          <w:szCs w:val="20"/>
          <w:lang w:eastAsia="es-ES"/>
        </w:rPr>
        <w:t xml:space="preserve"> (</w:t>
      </w:r>
      <w:r>
        <w:rPr>
          <w:szCs w:val="20"/>
          <w:lang w:eastAsia="es-ES"/>
        </w:rPr>
        <w:fldChar w:fldCharType="begin"/>
      </w:r>
      <w:r>
        <w:rPr>
          <w:szCs w:val="20"/>
          <w:lang w:eastAsia="es-ES"/>
        </w:rPr>
        <w:instrText xml:space="preserve"> REF _Ref265517594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5</w:t>
      </w:r>
      <w:r>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A83607" w:rsidRDefault="00A83607" w:rsidP="00A83607">
      <w:pPr>
        <w:rPr>
          <w:szCs w:val="20"/>
          <w:lang w:eastAsia="es-ES"/>
        </w:rPr>
      </w:pPr>
    </w:p>
    <w:p w:rsidR="00FC4EF8" w:rsidRDefault="00FC4EF8" w:rsidP="00AF2638">
      <w:pPr>
        <w:rPr>
          <w:szCs w:val="20"/>
          <w:lang w:eastAsia="es-ES"/>
        </w:rPr>
      </w:pPr>
    </w:p>
    <w:p w:rsidR="00FC4EF8" w:rsidRDefault="00FC4EF8" w:rsidP="00AF2638">
      <w:pPr>
        <w:rPr>
          <w:szCs w:val="20"/>
          <w:lang w:eastAsia="es-ES"/>
        </w:rPr>
      </w:pPr>
    </w:p>
    <w:p w:rsidR="00FC4EF8" w:rsidRDefault="00FC4EF8" w:rsidP="00FC4EF8">
      <w:pPr>
        <w:keepNext/>
        <w:ind w:firstLine="0"/>
      </w:pPr>
      <w:r>
        <w:rPr>
          <w:noProof/>
          <w:szCs w:val="20"/>
          <w:lang w:eastAsia="es-ES"/>
        </w:rPr>
        <w:drawing>
          <wp:inline distT="0" distB="0" distL="0" distR="0">
            <wp:extent cx="5400040" cy="2971451"/>
            <wp:effectExtent l="19050" t="0" r="0" b="0"/>
            <wp:docPr id="5"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37"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FC4EF8" w:rsidRPr="00AD31A1" w:rsidRDefault="00FC4EF8" w:rsidP="00FC4EF8">
      <w:pPr>
        <w:pStyle w:val="Epgrafe"/>
        <w:ind w:left="851" w:hanging="851"/>
        <w:rPr>
          <w:color w:val="auto"/>
        </w:rPr>
      </w:pPr>
      <w:bookmarkStart w:id="81" w:name="_Ref265517594"/>
      <w:bookmarkStart w:id="82" w:name="_Toc272706864"/>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5</w:t>
      </w:r>
      <w:r w:rsidR="003879FA">
        <w:rPr>
          <w:color w:val="auto"/>
        </w:rPr>
        <w:fldChar w:fldCharType="end"/>
      </w:r>
      <w:bookmarkEnd w:id="81"/>
      <w:r w:rsidRPr="00AD31A1">
        <w:rPr>
          <w:color w:val="auto"/>
        </w:rPr>
        <w:t>. Paneles de configuración de Saturn: (a) Magnitudes escalares, (b) Tractografía, (c) Tractografía Auto, (d) Editar Fibras, (e) Medidas</w:t>
      </w:r>
      <w:bookmarkEnd w:id="82"/>
    </w:p>
    <w:p w:rsidR="00FC4EF8" w:rsidRDefault="00FC4EF8" w:rsidP="00AF2638">
      <w:pPr>
        <w:rPr>
          <w:szCs w:val="20"/>
          <w:lang w:eastAsia="es-ES"/>
        </w:rPr>
      </w:pPr>
    </w:p>
    <w:p w:rsidR="00E8446D" w:rsidRDefault="00E8446D" w:rsidP="00E8446D">
      <w:pPr>
        <w:rPr>
          <w:szCs w:val="20"/>
          <w:lang w:eastAsia="es-ES"/>
        </w:rPr>
      </w:pPr>
      <w:r>
        <w:rPr>
          <w:szCs w:val="20"/>
          <w:lang w:eastAsia="es-ES"/>
        </w:rPr>
        <w:lastRenderedPageBreak/>
        <w:t xml:space="preserve">Por último, el panel </w:t>
      </w:r>
      <w:r w:rsidRPr="00702C9C">
        <w:rPr>
          <w:i/>
          <w:szCs w:val="20"/>
          <w:lang w:eastAsia="es-ES"/>
        </w:rPr>
        <w:t>Measures</w:t>
      </w:r>
      <w:r>
        <w:rPr>
          <w:szCs w:val="20"/>
          <w:lang w:eastAsia="es-ES"/>
        </w:rPr>
        <w:t xml:space="preserve"> (</w:t>
      </w:r>
      <w:r>
        <w:rPr>
          <w:szCs w:val="20"/>
          <w:lang w:eastAsia="es-ES"/>
        </w:rPr>
        <w:fldChar w:fldCharType="begin"/>
      </w:r>
      <w:r>
        <w:rPr>
          <w:szCs w:val="20"/>
          <w:lang w:eastAsia="es-ES"/>
        </w:rPr>
        <w:instrText xml:space="preserve"> REF _Ref265517594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5</w:t>
      </w:r>
      <w:r>
        <w:rPr>
          <w:szCs w:val="20"/>
          <w:lang w:eastAsia="es-ES"/>
        </w:rPr>
        <w:fldChar w:fldCharType="end"/>
      </w:r>
      <w:r>
        <w:rPr>
          <w:szCs w:val="20"/>
          <w:lang w:eastAsia="es-ES"/>
        </w:rPr>
        <w:t>.e) ofrece algunas propiedades estadísticas sobre la región de interés o las fibras activas. Estos parámetros son: anisotropía fraccional y relativa, desviación media, coeficientes geométricos del tensor, elementos del tensor y autovalores. Estas magnitudes se calculan en promedio, y los resultados pueden almacenarse en un fichero.</w:t>
      </w:r>
    </w:p>
    <w:p w:rsidR="00E8446D" w:rsidRDefault="00E8446D" w:rsidP="00AF2638">
      <w:pPr>
        <w:rPr>
          <w:szCs w:val="20"/>
          <w:lang w:eastAsia="es-ES"/>
        </w:rPr>
      </w:pPr>
    </w:p>
    <w:p w:rsidR="00AF2638" w:rsidRPr="00AF2638" w:rsidRDefault="00AF2638" w:rsidP="00AF2638">
      <w:pPr>
        <w:rPr>
          <w:szCs w:val="20"/>
          <w:lang w:eastAsia="es-ES"/>
        </w:rPr>
      </w:pPr>
      <w:r w:rsidRPr="00AF2638">
        <w:rPr>
          <w:szCs w:val="20"/>
          <w:lang w:eastAsia="es-ES"/>
        </w:rPr>
        <w:t>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w:t>
      </w:r>
      <w:r w:rsidR="00FC4EF8">
        <w:rPr>
          <w:szCs w:val="20"/>
          <w:lang w:eastAsia="es-ES"/>
        </w:rPr>
        <w:t>arán más adelante, se encuentra</w:t>
      </w:r>
      <w:r w:rsidRPr="00AF2638">
        <w:rPr>
          <w:szCs w:val="20"/>
          <w:lang w:eastAsia="es-ES"/>
        </w:rPr>
        <w:t xml:space="preserve"> también en </w:t>
      </w:r>
      <w:r w:rsidRPr="00702C9C">
        <w:rPr>
          <w:i/>
          <w:szCs w:val="20"/>
          <w:lang w:eastAsia="es-ES"/>
        </w:rPr>
        <w:t>TensorGUI</w:t>
      </w:r>
      <w:r w:rsidRPr="00AF2638">
        <w:rPr>
          <w:szCs w:val="20"/>
          <w:lang w:eastAsia="es-ES"/>
        </w:rPr>
        <w:t>.</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3" w:name="_Toc272706810"/>
      <w:r w:rsidRPr="00AF2638">
        <w:t>Clase TensorConsole</w:t>
      </w:r>
      <w:bookmarkEnd w:id="83"/>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w:t>
      </w:r>
      <w:r w:rsidRPr="00702C9C">
        <w:rPr>
          <w:i/>
          <w:szCs w:val="20"/>
          <w:lang w:eastAsia="es-ES"/>
        </w:rPr>
        <w:t>TensorConsole</w:t>
      </w:r>
      <w:r w:rsidRPr="00AF2638">
        <w:rPr>
          <w:szCs w:val="20"/>
          <w:lang w:eastAsia="es-ES"/>
        </w:rPr>
        <w:t xml:space="preserve"> implementa la lógica asociada </w:t>
      </w:r>
      <w:r w:rsidR="00E8446D">
        <w:rPr>
          <w:szCs w:val="20"/>
          <w:lang w:eastAsia="es-ES"/>
        </w:rPr>
        <w:t xml:space="preserve">a </w:t>
      </w:r>
      <w:r w:rsidRPr="00AF2638">
        <w:rPr>
          <w:szCs w:val="20"/>
          <w:lang w:eastAsia="es-ES"/>
        </w:rPr>
        <w:t xml:space="preserve">la interfaz </w:t>
      </w:r>
      <w:r w:rsidRPr="00702C9C">
        <w:rPr>
          <w:i/>
          <w:szCs w:val="20"/>
          <w:lang w:eastAsia="es-ES"/>
        </w:rPr>
        <w:t>TensorGUI</w:t>
      </w:r>
      <w:r w:rsidRPr="00AF2638">
        <w:rPr>
          <w:szCs w:val="20"/>
          <w:lang w:eastAsia="es-ES"/>
        </w:rPr>
        <w:t xml:space="preserve">, con métodos para las distintas funciones que ofrece la interfaz. Esta clase es importante, porque va a incluir varios métodos del código de este proyecto. </w:t>
      </w:r>
      <w:r w:rsidRPr="00702C9C">
        <w:rPr>
          <w:i/>
          <w:szCs w:val="20"/>
          <w:lang w:eastAsia="es-ES"/>
        </w:rPr>
        <w:t>TensorConsole</w:t>
      </w:r>
      <w:r w:rsidRPr="00AF2638">
        <w:rPr>
          <w:szCs w:val="20"/>
          <w:lang w:eastAsia="es-ES"/>
        </w:rPr>
        <w:t xml:space="preserve"> hereda de </w:t>
      </w:r>
      <w:r w:rsidRPr="00702C9C">
        <w:rPr>
          <w:i/>
          <w:szCs w:val="20"/>
          <w:lang w:eastAsia="es-ES"/>
        </w:rPr>
        <w:t>TensorGUI</w:t>
      </w:r>
      <w:r w:rsidRPr="00AF2638">
        <w:rPr>
          <w:szCs w:val="20"/>
          <w:lang w:eastAsia="es-ES"/>
        </w:rPr>
        <w:t>.</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primer lugar, el fichero de cabeceras de </w:t>
      </w:r>
      <w:r w:rsidRPr="00702C9C">
        <w:rPr>
          <w:i/>
          <w:szCs w:val="20"/>
          <w:lang w:eastAsia="es-ES"/>
        </w:rPr>
        <w:t>TensorConsole</w:t>
      </w:r>
      <w:r w:rsidRPr="00AF2638">
        <w:rPr>
          <w:szCs w:val="20"/>
          <w:lang w:eastAsia="es-ES"/>
        </w:rPr>
        <w:t xml:space="preserve"> define de nuevo los tipos de dato y las variables que ya aparecían en </w:t>
      </w:r>
      <w:r w:rsidRPr="00702C9C">
        <w:rPr>
          <w:i/>
          <w:szCs w:val="20"/>
          <w:lang w:eastAsia="es-ES"/>
        </w:rPr>
        <w:t>UsimagToolBase</w:t>
      </w:r>
      <w:r w:rsidRPr="00AF2638">
        <w:rPr>
          <w:szCs w:val="20"/>
          <w:lang w:eastAsia="es-ES"/>
        </w:rPr>
        <w:t xml:space="preserve">. Esto es necesario debido a que </w:t>
      </w:r>
      <w:r w:rsidRPr="00702C9C">
        <w:rPr>
          <w:i/>
          <w:szCs w:val="20"/>
          <w:lang w:eastAsia="es-ES"/>
        </w:rPr>
        <w:t>TensorConsole</w:t>
      </w:r>
      <w:r w:rsidRPr="00AF2638">
        <w:rPr>
          <w:szCs w:val="20"/>
          <w:lang w:eastAsia="es-ES"/>
        </w:rPr>
        <w:t xml:space="preserve"> no hereda, directa ni indirectamente, de </w:t>
      </w:r>
      <w:r w:rsidRPr="00702C9C">
        <w:rPr>
          <w:i/>
          <w:szCs w:val="20"/>
          <w:lang w:eastAsia="es-ES"/>
        </w:rPr>
        <w:t>UsimagToolBase</w:t>
      </w:r>
      <w:r w:rsidRPr="00AF2638">
        <w:rPr>
          <w:szCs w:val="20"/>
          <w:lang w:eastAsia="es-ES"/>
        </w:rPr>
        <w:t>.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w:t>
      </w:r>
      <w:r w:rsidRPr="00702C9C">
        <w:rPr>
          <w:i/>
          <w:szCs w:val="20"/>
          <w:lang w:eastAsia="es-ES"/>
        </w:rPr>
        <w:t>streamlines</w:t>
      </w:r>
      <w:r w:rsidRPr="00AF2638">
        <w:rPr>
          <w:szCs w:val="20"/>
          <w:lang w:eastAsia="es-ES"/>
        </w:rPr>
        <w:t xml:space="preserve"> con las que se representan, o diversos métodos para realizar cálculos sobre ellas. Interesa especialmente para este proyecto el método </w:t>
      </w:r>
      <w:r w:rsidRPr="00702C9C">
        <w:rPr>
          <w:i/>
          <w:szCs w:val="20"/>
          <w:lang w:eastAsia="es-ES"/>
        </w:rPr>
        <w:t>RungeKuttaTractography()</w:t>
      </w:r>
      <w:r w:rsidRPr="00AF2638">
        <w:rPr>
          <w:szCs w:val="20"/>
          <w:lang w:eastAsia="es-ES"/>
        </w:rPr>
        <w:t xml:space="preserve">, que calcula los </w:t>
      </w:r>
      <w:r w:rsidR="000F6AB9">
        <w:rPr>
          <w:szCs w:val="20"/>
          <w:lang w:eastAsia="es-ES"/>
        </w:rPr>
        <w:t>puntos que recorre el tracto</w:t>
      </w:r>
      <w:r w:rsidRPr="00AF2638">
        <w:rPr>
          <w:szCs w:val="20"/>
          <w:lang w:eastAsia="es-ES"/>
        </w:rPr>
        <w:t>. Estos puntos se utiliza</w:t>
      </w:r>
      <w:r w:rsidR="00E8446D">
        <w:rPr>
          <w:szCs w:val="20"/>
          <w:lang w:eastAsia="es-ES"/>
        </w:rPr>
        <w:t>rá</w:t>
      </w:r>
      <w:r w:rsidRPr="00AF2638">
        <w:rPr>
          <w:szCs w:val="20"/>
          <w:lang w:eastAsia="es-ES"/>
        </w:rPr>
        <w:t xml:space="preserve">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84" w:name="_Ref272235082"/>
      <w:bookmarkStart w:id="85" w:name="_Toc272706811"/>
      <w:r w:rsidRPr="00AF2638">
        <w:t>Clase DTITensor</w:t>
      </w:r>
      <w:bookmarkEnd w:id="84"/>
      <w:bookmarkEnd w:id="85"/>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w:t>
      </w:r>
      <w:r w:rsidRPr="00702C9C">
        <w:rPr>
          <w:i/>
          <w:szCs w:val="20"/>
          <w:lang w:eastAsia="es-ES"/>
        </w:rPr>
        <w:t>DTITensor</w:t>
      </w:r>
      <w:r w:rsidRPr="00AF2638">
        <w:rPr>
          <w:szCs w:val="20"/>
          <w:lang w:eastAsia="es-ES"/>
        </w:rPr>
        <w:t xml:space="preserve">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B342F2"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la clase se define una variedad de métodos para trabajar con los tensores. En primer lugar, varios métodos para obtener los autovalores y autovectores del tensor. Los autovalores y autovectores se devuelven con los tipos de dato </w:t>
      </w:r>
      <w:r w:rsidRPr="00702C9C">
        <w:rPr>
          <w:i/>
          <w:szCs w:val="20"/>
          <w:lang w:eastAsia="es-ES"/>
        </w:rPr>
        <w:t>EigenValuesArrayType</w:t>
      </w:r>
      <w:r w:rsidRPr="00AF2638">
        <w:rPr>
          <w:szCs w:val="20"/>
          <w:lang w:eastAsia="es-ES"/>
        </w:rPr>
        <w:t xml:space="preserve"> y </w:t>
      </w:r>
      <w:r w:rsidRPr="00702C9C">
        <w:rPr>
          <w:i/>
          <w:szCs w:val="20"/>
          <w:lang w:eastAsia="es-ES"/>
        </w:rPr>
        <w:t>EigenVectorsMatrixType</w:t>
      </w:r>
      <w:r w:rsidR="00702C9C">
        <w:rPr>
          <w:szCs w:val="20"/>
          <w:lang w:eastAsia="es-ES"/>
        </w:rPr>
        <w:t>, un</w:t>
      </w:r>
      <w:r w:rsidRPr="00AF2638">
        <w:rPr>
          <w:szCs w:val="20"/>
          <w:lang w:eastAsia="es-ES"/>
        </w:rPr>
        <w:t xml:space="preserve">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w:t>
      </w:r>
      <w:r w:rsidR="00E8446D">
        <w:rPr>
          <w:szCs w:val="20"/>
          <w:lang w:eastAsia="es-ES"/>
        </w:rPr>
        <w:t>rá</w:t>
      </w:r>
      <w:r w:rsidRPr="00AF2638">
        <w:rPr>
          <w:szCs w:val="20"/>
          <w:lang w:eastAsia="es-ES"/>
        </w:rPr>
        <w:t>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6" w:name="_Ref272234655"/>
      <w:bookmarkStart w:id="87" w:name="_Toc272706812"/>
      <w:r w:rsidRPr="00AF2638">
        <w:t>Clase DataTensorElementType</w:t>
      </w:r>
      <w:bookmarkEnd w:id="86"/>
      <w:bookmarkEnd w:id="87"/>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 xml:space="preserve">La clase </w:t>
      </w:r>
      <w:r w:rsidRPr="00702C9C">
        <w:rPr>
          <w:i/>
          <w:szCs w:val="20"/>
          <w:lang w:eastAsia="es-ES"/>
        </w:rPr>
        <w:t>DataTensor</w:t>
      </w:r>
      <w:r w:rsidR="00AF2638" w:rsidRPr="00702C9C">
        <w:rPr>
          <w:i/>
          <w:szCs w:val="20"/>
          <w:lang w:eastAsia="es-ES"/>
        </w:rPr>
        <w:t>ElementType</w:t>
      </w:r>
      <w:r w:rsidR="00AF2638" w:rsidRPr="00AF2638">
        <w:rPr>
          <w:szCs w:val="20"/>
          <w:lang w:eastAsia="es-ES"/>
        </w:rPr>
        <w:t xml:space="preserv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w:t>
      </w:r>
      <w:r w:rsidR="00AF2638" w:rsidRPr="00702C9C">
        <w:rPr>
          <w:i/>
          <w:szCs w:val="20"/>
          <w:lang w:eastAsia="es-ES"/>
        </w:rPr>
        <w:t>TensorImageType</w:t>
      </w:r>
      <w:r w:rsidR="00AF2638" w:rsidRPr="00AF2638">
        <w:rPr>
          <w:szCs w:val="20"/>
          <w:lang w:eastAsia="es-ES"/>
        </w:rPr>
        <w:t>, del que ya se ha hablado anteriormente. La clase contiene además tres métodos para crear, copiar y eliminar la imagen.</w:t>
      </w:r>
    </w:p>
    <w:p w:rsidR="00AF2638" w:rsidRPr="00AF2638" w:rsidRDefault="00AF2638" w:rsidP="00AF2638">
      <w:pPr>
        <w:rPr>
          <w:szCs w:val="20"/>
          <w:lang w:eastAsia="es-ES"/>
        </w:rPr>
      </w:pPr>
    </w:p>
    <w:p w:rsidR="00EE74F6" w:rsidRDefault="00AF2638" w:rsidP="00E8446D">
      <w:pPr>
        <w:rPr>
          <w:szCs w:val="20"/>
          <w:lang w:eastAsia="es-ES"/>
        </w:rPr>
      </w:pPr>
      <w:r w:rsidRPr="00AF2638">
        <w:rPr>
          <w:szCs w:val="20"/>
          <w:lang w:eastAsia="es-ES"/>
        </w:rPr>
        <w:t xml:space="preserve">La clase </w:t>
      </w:r>
      <w:r w:rsidRPr="00702C9C">
        <w:rPr>
          <w:i/>
          <w:szCs w:val="20"/>
          <w:lang w:eastAsia="es-ES"/>
        </w:rPr>
        <w:t>DataTensorElementType</w:t>
      </w:r>
      <w:r w:rsidRPr="00AF2638">
        <w:rPr>
          <w:szCs w:val="20"/>
          <w:lang w:eastAsia="es-ES"/>
        </w:rPr>
        <w:t xml:space="preserve"> está definida en el fichero </w:t>
      </w:r>
      <w:r w:rsidRPr="00702C9C">
        <w:rPr>
          <w:i/>
          <w:szCs w:val="20"/>
          <w:lang w:eastAsia="es-ES"/>
        </w:rPr>
        <w:t>VolumesContainer.h</w:t>
      </w:r>
      <w:r w:rsidRPr="00AF2638">
        <w:rPr>
          <w:szCs w:val="20"/>
          <w:lang w:eastAsia="es-ES"/>
        </w:rPr>
        <w:t xml:space="preserve">, donde también aparecen otras clases para diferentes tipos de imágenes pero con una estructura similar, como </w:t>
      </w:r>
      <w:r w:rsidRPr="00702C9C">
        <w:rPr>
          <w:i/>
          <w:szCs w:val="20"/>
          <w:lang w:eastAsia="es-ES"/>
        </w:rPr>
        <w:t>DataElem</w:t>
      </w:r>
      <w:r w:rsidR="00531A8E" w:rsidRPr="00702C9C">
        <w:rPr>
          <w:i/>
          <w:szCs w:val="20"/>
          <w:lang w:eastAsia="es-ES"/>
        </w:rPr>
        <w:t>e</w:t>
      </w:r>
      <w:r w:rsidRPr="00702C9C">
        <w:rPr>
          <w:i/>
          <w:szCs w:val="20"/>
          <w:lang w:eastAsia="es-ES"/>
        </w:rPr>
        <w:t>ntType</w:t>
      </w:r>
      <w:r w:rsidRPr="00AF2638">
        <w:rPr>
          <w:szCs w:val="20"/>
          <w:lang w:eastAsia="es-ES"/>
        </w:rPr>
        <w:t xml:space="preserve">, </w:t>
      </w:r>
      <w:r w:rsidRPr="00702C9C">
        <w:rPr>
          <w:i/>
          <w:szCs w:val="20"/>
          <w:lang w:eastAsia="es-ES"/>
        </w:rPr>
        <w:t>DataDWIElementType</w:t>
      </w:r>
      <w:r w:rsidRPr="00AF2638">
        <w:rPr>
          <w:szCs w:val="20"/>
          <w:lang w:eastAsia="es-ES"/>
        </w:rPr>
        <w:t xml:space="preserve"> o </w:t>
      </w:r>
      <w:r w:rsidRPr="00702C9C">
        <w:rPr>
          <w:i/>
          <w:szCs w:val="20"/>
          <w:lang w:eastAsia="es-ES"/>
        </w:rPr>
        <w:t>DataModelElementType</w:t>
      </w:r>
      <w:r w:rsidRPr="00AF2638">
        <w:rPr>
          <w:szCs w:val="20"/>
          <w:lang w:eastAsia="es-ES"/>
        </w:rPr>
        <w:t>.</w:t>
      </w:r>
    </w:p>
    <w:p w:rsidR="00E8446D" w:rsidRDefault="00E8446D" w:rsidP="00E8446D">
      <w:pPr>
        <w:rPr>
          <w:szCs w:val="20"/>
          <w:lang w:eastAsia="es-ES"/>
        </w:rPr>
      </w:pPr>
    </w:p>
    <w:p w:rsidR="00E8446D" w:rsidRDefault="00E8446D" w:rsidP="00E8446D">
      <w:pPr>
        <w:rPr>
          <w:szCs w:val="20"/>
          <w:lang w:eastAsia="es-ES"/>
        </w:rPr>
      </w:pPr>
    </w:p>
    <w:p w:rsidR="00AF2638" w:rsidRPr="00AF2638" w:rsidRDefault="00AF2638" w:rsidP="00C6736B">
      <w:pPr>
        <w:pStyle w:val="Ttulo3"/>
      </w:pPr>
      <w:bookmarkStart w:id="88" w:name="_Toc272706813"/>
      <w:r w:rsidRPr="00AF2638">
        <w:t>Clase VolumesContainer</w:t>
      </w:r>
      <w:bookmarkEnd w:id="88"/>
    </w:p>
    <w:p w:rsidR="00AF2638" w:rsidRPr="00AF2638" w:rsidRDefault="00AF2638" w:rsidP="00AF2638">
      <w:pPr>
        <w:rPr>
          <w:szCs w:val="20"/>
          <w:lang w:eastAsia="es-ES"/>
        </w:rPr>
      </w:pPr>
    </w:p>
    <w:p w:rsidR="00AF2638" w:rsidRPr="00AF2638" w:rsidRDefault="00AF2638" w:rsidP="00AF2638">
      <w:pPr>
        <w:rPr>
          <w:szCs w:val="20"/>
          <w:lang w:eastAsia="es-ES"/>
        </w:rPr>
      </w:pPr>
      <w:r w:rsidRPr="00702C9C">
        <w:rPr>
          <w:i/>
          <w:szCs w:val="20"/>
          <w:lang w:eastAsia="es-ES"/>
        </w:rPr>
        <w:t>VolumesContainer</w:t>
      </w:r>
      <w:r w:rsidRPr="00AF2638">
        <w:rPr>
          <w:szCs w:val="20"/>
          <w:lang w:eastAsia="es-ES"/>
        </w:rPr>
        <w:t xml:space="preserve"> es la clase que se utiliza para almacenar todas las imágenes de un mismo tipo que se encuentran cargadas a la vez en Saturn. Se trata de una vector que contiene elementos del tipo </w:t>
      </w:r>
      <w:r w:rsidRPr="00702C9C">
        <w:rPr>
          <w:i/>
          <w:szCs w:val="20"/>
          <w:lang w:eastAsia="es-ES"/>
        </w:rPr>
        <w:t>Data***</w:t>
      </w:r>
      <w:r w:rsidR="00CD14D0" w:rsidRPr="00702C9C">
        <w:rPr>
          <w:i/>
          <w:szCs w:val="20"/>
          <w:lang w:eastAsia="es-ES"/>
        </w:rPr>
        <w:t>**</w:t>
      </w:r>
      <w:r w:rsidRPr="00702C9C">
        <w:rPr>
          <w:i/>
          <w:szCs w:val="20"/>
          <w:lang w:eastAsia="es-ES"/>
        </w:rPr>
        <w:t>ElementType</w:t>
      </w:r>
      <w:r w:rsidRPr="00AF2638">
        <w:rPr>
          <w:szCs w:val="20"/>
          <w:lang w:eastAsia="es-ES"/>
        </w:rPr>
        <w:t xml:space="preserve"> (</w:t>
      </w:r>
      <w:r w:rsidRPr="00702C9C">
        <w:rPr>
          <w:i/>
          <w:szCs w:val="20"/>
          <w:lang w:eastAsia="es-ES"/>
        </w:rPr>
        <w:t>DataTensorElementType</w:t>
      </w:r>
      <w:r w:rsidRPr="00AF2638">
        <w:rPr>
          <w:szCs w:val="20"/>
          <w:lang w:eastAsia="es-ES"/>
        </w:rPr>
        <w:t xml:space="preserve"> en el caso de imágenes tensoriales). La interfaz ofrece los métodos habituales para trabajar con un vector, como añadir y eliminar elementos, o copiar los datos del vector. Además, </w:t>
      </w:r>
      <w:r w:rsidRPr="00702C9C">
        <w:rPr>
          <w:i/>
          <w:szCs w:val="20"/>
          <w:lang w:eastAsia="es-ES"/>
        </w:rPr>
        <w:t>VolumesContainer</w:t>
      </w:r>
      <w:r w:rsidRPr="00AF2638">
        <w:rPr>
          <w:szCs w:val="20"/>
          <w:lang w:eastAsia="es-ES"/>
        </w:rPr>
        <w:t xml:space="preserve"> permite </w:t>
      </w:r>
      <w:r w:rsidRPr="00AF2638">
        <w:rPr>
          <w:szCs w:val="20"/>
          <w:lang w:eastAsia="es-ES"/>
        </w:rPr>
        <w:lastRenderedPageBreak/>
        <w:t>registrar dos tipos de elementos de lista de la interfaz</w:t>
      </w:r>
      <w:r w:rsidRPr="00702C9C">
        <w:rPr>
          <w:i/>
          <w:szCs w:val="20"/>
          <w:lang w:eastAsia="es-ES"/>
        </w:rPr>
        <w:t>: Fl_Browser</w:t>
      </w:r>
      <w:r w:rsidRPr="00AF2638">
        <w:rPr>
          <w:szCs w:val="20"/>
          <w:lang w:eastAsia="es-ES"/>
        </w:rPr>
        <w:t xml:space="preserve"> (lista de elementos con desplazamiento) y </w:t>
      </w:r>
      <w:r w:rsidRPr="00702C9C">
        <w:rPr>
          <w:i/>
          <w:szCs w:val="20"/>
          <w:lang w:eastAsia="es-ES"/>
        </w:rPr>
        <w:t>Fl_C</w:t>
      </w:r>
      <w:r w:rsidR="00E8446D" w:rsidRPr="00702C9C">
        <w:rPr>
          <w:i/>
          <w:szCs w:val="20"/>
          <w:lang w:eastAsia="es-ES"/>
        </w:rPr>
        <w:t>h</w:t>
      </w:r>
      <w:r w:rsidRPr="00702C9C">
        <w:rPr>
          <w:i/>
          <w:szCs w:val="20"/>
          <w:lang w:eastAsia="es-ES"/>
        </w:rPr>
        <w:t>oice</w:t>
      </w:r>
      <w:r w:rsidRPr="00AF2638">
        <w:rPr>
          <w:szCs w:val="20"/>
          <w:lang w:eastAsia="es-ES"/>
        </w:rPr>
        <w:t xml:space="preserv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9" w:name="_Toc272706814"/>
      <w:r w:rsidRPr="00AF2638">
        <w:t>Clase Viewer3D</w:t>
      </w:r>
      <w:bookmarkEnd w:id="89"/>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w:t>
      </w:r>
      <w:r w:rsidRPr="00702C9C">
        <w:rPr>
          <w:i/>
          <w:szCs w:val="20"/>
          <w:lang w:eastAsia="es-ES"/>
        </w:rPr>
        <w:t>Viewer3D</w:t>
      </w:r>
      <w:r w:rsidRPr="00AF2638">
        <w:rPr>
          <w:szCs w:val="20"/>
          <w:lang w:eastAsia="es-ES"/>
        </w:rPr>
        <w:t xml:space="preserve">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w:t>
      </w:r>
      <w:r w:rsidRPr="00702C9C">
        <w:rPr>
          <w:i/>
          <w:szCs w:val="20"/>
          <w:lang w:eastAsia="es-ES"/>
        </w:rPr>
        <w:t>Viewer3D</w:t>
      </w:r>
      <w:r w:rsidRPr="00AF2638">
        <w:rPr>
          <w:szCs w:val="20"/>
          <w:lang w:eastAsia="es-ES"/>
        </w:rPr>
        <w:t xml:space="preserve"> recibe la geometría y los escalares de los tractos, para dibujar y colorear los tractos de forma transparente para el usuario, que no necesita preocuparse del últ</w:t>
      </w:r>
      <w:r w:rsidR="00880493">
        <w:rPr>
          <w:szCs w:val="20"/>
          <w:lang w:eastAsia="es-ES"/>
        </w:rPr>
        <w:t>imo tramo del pipeline de VTK (</w:t>
      </w:r>
      <w:r w:rsidR="00880493" w:rsidRPr="00702C9C">
        <w:rPr>
          <w:i/>
          <w:szCs w:val="20"/>
          <w:lang w:eastAsia="es-ES"/>
        </w:rPr>
        <w:t>m</w:t>
      </w:r>
      <w:r w:rsidRPr="00702C9C">
        <w:rPr>
          <w:i/>
          <w:szCs w:val="20"/>
          <w:lang w:eastAsia="es-ES"/>
        </w:rPr>
        <w:t>apper</w:t>
      </w:r>
      <w:r w:rsidRPr="00AF2638">
        <w:rPr>
          <w:szCs w:val="20"/>
          <w:lang w:eastAsia="es-ES"/>
        </w:rPr>
        <w:t>,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w:t>
      </w:r>
      <w:r w:rsidRPr="00702C9C">
        <w:rPr>
          <w:i/>
          <w:szCs w:val="20"/>
          <w:lang w:eastAsia="es-ES"/>
        </w:rPr>
        <w:t>Viewer3D</w:t>
      </w:r>
      <w:r w:rsidRPr="00AF2638">
        <w:rPr>
          <w:szCs w:val="20"/>
          <w:lang w:eastAsia="es-ES"/>
        </w:rPr>
        <w:t xml:space="preserve"> implementa otros métodos para modificar la luz, la opacidad o el color de los distintos actores, y un método sencillo para mostrar imágenes del tipo </w:t>
      </w:r>
      <w:r w:rsidRPr="00702C9C">
        <w:rPr>
          <w:i/>
          <w:szCs w:val="20"/>
          <w:lang w:eastAsia="es-ES"/>
        </w:rPr>
        <w:t>vtkPolyData</w:t>
      </w:r>
      <w:r w:rsidRPr="00AF2638">
        <w:rPr>
          <w:szCs w:val="20"/>
          <w:lang w:eastAsia="es-ES"/>
        </w:rPr>
        <w:t>.</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90" w:name="_Toc272706815"/>
      <w:r w:rsidRPr="00AF2638">
        <w:t>Resto de código</w:t>
      </w:r>
      <w:bookmarkEnd w:id="90"/>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w:t>
      </w:r>
      <w:r w:rsidRPr="00702C9C">
        <w:rPr>
          <w:i/>
          <w:szCs w:val="20"/>
          <w:lang w:eastAsia="es-ES"/>
        </w:rPr>
        <w:t>UsimagToolBase</w:t>
      </w:r>
      <w:r w:rsidRPr="00AF2638">
        <w:rPr>
          <w:szCs w:val="20"/>
          <w:lang w:eastAsia="es-ES"/>
        </w:rPr>
        <w:t xml:space="preserve">, </w:t>
      </w:r>
      <w:r w:rsidRPr="00702C9C">
        <w:rPr>
          <w:i/>
          <w:szCs w:val="20"/>
          <w:lang w:eastAsia="es-ES"/>
        </w:rPr>
        <w:t>UsimagToolGUI</w:t>
      </w:r>
      <w:r w:rsidRPr="00AF2638">
        <w:rPr>
          <w:szCs w:val="20"/>
          <w:lang w:eastAsia="es-ES"/>
        </w:rPr>
        <w:t xml:space="preserve">, </w:t>
      </w:r>
      <w:r w:rsidRPr="00702C9C">
        <w:rPr>
          <w:i/>
          <w:szCs w:val="20"/>
          <w:lang w:eastAsia="es-ES"/>
        </w:rPr>
        <w:t>UsimagToolConsole</w:t>
      </w:r>
      <w:r w:rsidRPr="00AF2638">
        <w:rPr>
          <w:szCs w:val="20"/>
          <w:lang w:eastAsia="es-ES"/>
        </w:rPr>
        <w:t xml:space="preserve">, </w:t>
      </w:r>
      <w:r w:rsidRPr="00702C9C">
        <w:rPr>
          <w:i/>
          <w:szCs w:val="20"/>
          <w:lang w:eastAsia="es-ES"/>
        </w:rPr>
        <w:t>TensorGUI</w:t>
      </w:r>
      <w:r w:rsidRPr="00AF2638">
        <w:rPr>
          <w:szCs w:val="20"/>
          <w:lang w:eastAsia="es-ES"/>
        </w:rPr>
        <w:t xml:space="preserve">, </w:t>
      </w:r>
      <w:r w:rsidRPr="00702C9C">
        <w:rPr>
          <w:i/>
          <w:szCs w:val="20"/>
          <w:lang w:eastAsia="es-ES"/>
        </w:rPr>
        <w:t>TensorConsole</w:t>
      </w:r>
      <w:r w:rsidRPr="00AF2638">
        <w:rPr>
          <w:szCs w:val="20"/>
          <w:lang w:eastAsia="es-ES"/>
        </w:rPr>
        <w:t xml:space="preserve"> y </w:t>
      </w:r>
      <w:r w:rsidRPr="00702C9C">
        <w:rPr>
          <w:i/>
          <w:szCs w:val="20"/>
          <w:lang w:eastAsia="es-ES"/>
        </w:rPr>
        <w:t>VolumesContainer</w:t>
      </w:r>
      <w:r w:rsidRPr="00AF2638">
        <w:rPr>
          <w:szCs w:val="20"/>
          <w:lang w:eastAsia="es-ES"/>
        </w:rPr>
        <w:t>. Aparecen además dos clases para la interconexión entre ITK y VTK (</w:t>
      </w:r>
      <w:r w:rsidRPr="00702C9C">
        <w:rPr>
          <w:i/>
          <w:szCs w:val="20"/>
          <w:lang w:eastAsia="es-ES"/>
        </w:rPr>
        <w:t>ImageToVTKImageFilter</w:t>
      </w:r>
      <w:r w:rsidRPr="00AF2638">
        <w:rPr>
          <w:szCs w:val="20"/>
          <w:lang w:eastAsia="es-ES"/>
        </w:rPr>
        <w:t xml:space="preserve"> y </w:t>
      </w:r>
      <w:r w:rsidRPr="00702C9C">
        <w:rPr>
          <w:i/>
          <w:szCs w:val="20"/>
          <w:lang w:eastAsia="es-ES"/>
        </w:rPr>
        <w:t>vtkITKUtility</w:t>
      </w:r>
      <w:r w:rsidRPr="00AF2638">
        <w:rPr>
          <w:szCs w:val="20"/>
          <w:lang w:eastAsia="es-ES"/>
        </w:rPr>
        <w:t xml:space="preserve">), </w:t>
      </w:r>
      <w:r w:rsidR="00880493">
        <w:rPr>
          <w:szCs w:val="20"/>
          <w:lang w:eastAsia="es-ES"/>
        </w:rPr>
        <w:t xml:space="preserve">las clases </w:t>
      </w:r>
      <w:r w:rsidRPr="00702C9C">
        <w:rPr>
          <w:i/>
          <w:szCs w:val="20"/>
          <w:lang w:eastAsia="es-ES"/>
        </w:rPr>
        <w:t>GenericImageToImageFilter</w:t>
      </w:r>
      <w:r w:rsidRPr="00AF2638">
        <w:rPr>
          <w:szCs w:val="20"/>
          <w:lang w:eastAsia="es-ES"/>
        </w:rPr>
        <w:t xml:space="preserve"> y </w:t>
      </w:r>
      <w:r w:rsidRPr="00702C9C">
        <w:rPr>
          <w:i/>
          <w:szCs w:val="20"/>
          <w:lang w:eastAsia="es-ES"/>
        </w:rPr>
        <w:t>geodesicPath3D</w:t>
      </w:r>
      <w:r w:rsidRPr="00AF2638">
        <w:rPr>
          <w:szCs w:val="20"/>
          <w:lang w:eastAsia="es-ES"/>
        </w:rPr>
        <w:t>, y varias interfaces de usuario más (</w:t>
      </w:r>
      <w:r w:rsidRPr="00702C9C">
        <w:rPr>
          <w:i/>
          <w:szCs w:val="20"/>
          <w:lang w:eastAsia="es-ES"/>
        </w:rPr>
        <w:t>BasicOpGUI</w:t>
      </w:r>
      <w:r w:rsidRPr="00AF2638">
        <w:rPr>
          <w:szCs w:val="20"/>
          <w:lang w:eastAsia="es-ES"/>
        </w:rPr>
        <w:t xml:space="preserve">, </w:t>
      </w:r>
      <w:r w:rsidRPr="00702C9C">
        <w:rPr>
          <w:i/>
          <w:szCs w:val="20"/>
          <w:lang w:eastAsia="es-ES"/>
        </w:rPr>
        <w:t>FilteringGUI</w:t>
      </w:r>
      <w:r w:rsidRPr="00AF2638">
        <w:rPr>
          <w:szCs w:val="20"/>
          <w:lang w:eastAsia="es-ES"/>
        </w:rPr>
        <w:t xml:space="preserve">, </w:t>
      </w:r>
      <w:r w:rsidRPr="00702C9C">
        <w:rPr>
          <w:i/>
          <w:szCs w:val="20"/>
          <w:lang w:eastAsia="es-ES"/>
        </w:rPr>
        <w:t>Im</w:t>
      </w:r>
      <w:r w:rsidR="00531A8E" w:rsidRPr="00702C9C">
        <w:rPr>
          <w:i/>
          <w:szCs w:val="20"/>
          <w:lang w:eastAsia="es-ES"/>
        </w:rPr>
        <w:t>ageViewerGUI</w:t>
      </w:r>
      <w:r w:rsidR="00531A8E">
        <w:rPr>
          <w:szCs w:val="20"/>
          <w:lang w:eastAsia="es-ES"/>
        </w:rPr>
        <w:t xml:space="preserve">, </w:t>
      </w:r>
      <w:r w:rsidR="00531A8E" w:rsidRPr="00702C9C">
        <w:rPr>
          <w:i/>
          <w:szCs w:val="20"/>
          <w:lang w:eastAsia="es-ES"/>
        </w:rPr>
        <w:t>SegmentationGUI</w:t>
      </w:r>
      <w:r w:rsidR="00531A8E">
        <w:rPr>
          <w:szCs w:val="20"/>
          <w:lang w:eastAsia="es-ES"/>
        </w:rPr>
        <w:t>).</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w:t>
      </w:r>
      <w:r w:rsidRPr="00702C9C">
        <w:rPr>
          <w:i/>
          <w:szCs w:val="20"/>
          <w:lang w:eastAsia="es-ES"/>
        </w:rPr>
        <w:t>DTITensor</w:t>
      </w:r>
      <w:r w:rsidRPr="00AF2638">
        <w:rPr>
          <w:szCs w:val="20"/>
          <w:lang w:eastAsia="es-ES"/>
        </w:rPr>
        <w:t>, explicada anteriormente se encuentra en la carpeta</w:t>
      </w:r>
      <w:r w:rsidRPr="00AF2638">
        <w:rPr>
          <w:lang w:eastAsia="es-ES"/>
        </w:rPr>
        <w:t> </w:t>
      </w:r>
      <w:r w:rsidRPr="00AF2638">
        <w:rPr>
          <w:i/>
          <w:iCs/>
          <w:szCs w:val="20"/>
          <w:lang w:eastAsia="es-ES"/>
        </w:rPr>
        <w:t>tensor</w:t>
      </w:r>
      <w:r w:rsidRPr="00AF2638">
        <w:rPr>
          <w:szCs w:val="20"/>
          <w:lang w:eastAsia="es-ES"/>
        </w:rPr>
        <w:t xml:space="preserve">, que contiene una serie de utilidades para imágenes tensoriales, como filtros ITK, transformaciones, lectores de ficheros, etc. La clase </w:t>
      </w:r>
      <w:r w:rsidRPr="00702C9C">
        <w:rPr>
          <w:i/>
          <w:szCs w:val="20"/>
          <w:lang w:eastAsia="es-ES"/>
        </w:rPr>
        <w:t>Viewer3D</w:t>
      </w:r>
      <w:r w:rsidRPr="00AF2638">
        <w:rPr>
          <w:szCs w:val="20"/>
          <w:lang w:eastAsia="es-ES"/>
        </w:rPr>
        <w:t xml:space="preserve"> se encuentra en la carpeta </w:t>
      </w:r>
      <w:r w:rsidRPr="00702C9C">
        <w:rPr>
          <w:i/>
          <w:szCs w:val="20"/>
          <w:lang w:eastAsia="es-ES"/>
        </w:rPr>
        <w:t>3DViewer</w:t>
      </w:r>
      <w:r w:rsidRPr="00AF2638">
        <w:rPr>
          <w:szCs w:val="20"/>
          <w:lang w:eastAsia="es-ES"/>
        </w:rPr>
        <w:t xml:space="preserve">, que incluye otras clases de interconexión entre VTK y FLTK. Existe un total de 12 directorios de código más, además de uno de imágenes: </w:t>
      </w:r>
      <w:r w:rsidRPr="00702C9C">
        <w:rPr>
          <w:i/>
          <w:szCs w:val="20"/>
          <w:lang w:eastAsia="es-ES"/>
        </w:rPr>
        <w:t>ASR</w:t>
      </w:r>
      <w:r w:rsidRPr="00AF2638">
        <w:rPr>
          <w:szCs w:val="20"/>
          <w:lang w:eastAsia="es-ES"/>
        </w:rPr>
        <w:t xml:space="preserve">, </w:t>
      </w:r>
      <w:r w:rsidRPr="00702C9C">
        <w:rPr>
          <w:i/>
          <w:szCs w:val="20"/>
          <w:lang w:eastAsia="es-ES"/>
        </w:rPr>
        <w:t>Demons3D</w:t>
      </w:r>
      <w:r w:rsidRPr="00AF2638">
        <w:rPr>
          <w:szCs w:val="20"/>
          <w:lang w:eastAsia="es-ES"/>
        </w:rPr>
        <w:t xml:space="preserve">, </w:t>
      </w:r>
      <w:r w:rsidRPr="00702C9C">
        <w:rPr>
          <w:i/>
          <w:szCs w:val="20"/>
          <w:lang w:eastAsia="es-ES"/>
        </w:rPr>
        <w:t>DPAD</w:t>
      </w:r>
      <w:r w:rsidRPr="00AF2638">
        <w:rPr>
          <w:szCs w:val="20"/>
          <w:lang w:eastAsia="es-ES"/>
        </w:rPr>
        <w:t xml:space="preserve">, </w:t>
      </w:r>
      <w:r w:rsidRPr="00702C9C">
        <w:rPr>
          <w:i/>
          <w:szCs w:val="20"/>
          <w:lang w:eastAsia="es-ES"/>
        </w:rPr>
        <w:t>FltkImageViewer</w:t>
      </w:r>
      <w:r w:rsidRPr="00AF2638">
        <w:rPr>
          <w:szCs w:val="20"/>
          <w:lang w:eastAsia="es-ES"/>
        </w:rPr>
        <w:t xml:space="preserve">, </w:t>
      </w:r>
      <w:r w:rsidRPr="00702C9C">
        <w:rPr>
          <w:i/>
          <w:szCs w:val="20"/>
          <w:lang w:eastAsia="es-ES"/>
        </w:rPr>
        <w:t>Images</w:t>
      </w:r>
      <w:r w:rsidRPr="00AF2638">
        <w:rPr>
          <w:szCs w:val="20"/>
          <w:lang w:eastAsia="es-ES"/>
        </w:rPr>
        <w:t xml:space="preserve">, </w:t>
      </w:r>
      <w:r w:rsidRPr="00702C9C">
        <w:rPr>
          <w:i/>
          <w:szCs w:val="20"/>
          <w:lang w:eastAsia="es-ES"/>
        </w:rPr>
        <w:t>knn-1canal</w:t>
      </w:r>
      <w:r w:rsidRPr="00AF2638">
        <w:rPr>
          <w:szCs w:val="20"/>
          <w:lang w:eastAsia="es-ES"/>
        </w:rPr>
        <w:t xml:space="preserve">, </w:t>
      </w:r>
      <w:r w:rsidRPr="00702C9C">
        <w:rPr>
          <w:i/>
          <w:szCs w:val="20"/>
          <w:lang w:eastAsia="es-ES"/>
        </w:rPr>
        <w:t>Kretz</w:t>
      </w:r>
      <w:r w:rsidRPr="00AF2638">
        <w:rPr>
          <w:szCs w:val="20"/>
          <w:lang w:eastAsia="es-ES"/>
        </w:rPr>
        <w:t xml:space="preserve">, </w:t>
      </w:r>
      <w:r w:rsidRPr="00702C9C">
        <w:rPr>
          <w:i/>
          <w:szCs w:val="20"/>
          <w:lang w:eastAsia="es-ES"/>
        </w:rPr>
        <w:t>MyFltkImageViewer</w:t>
      </w:r>
      <w:r w:rsidRPr="00AF2638">
        <w:rPr>
          <w:szCs w:val="20"/>
          <w:lang w:eastAsia="es-ES"/>
        </w:rPr>
        <w:t xml:space="preserve">, </w:t>
      </w:r>
      <w:r w:rsidRPr="00702C9C">
        <w:rPr>
          <w:i/>
          <w:szCs w:val="20"/>
          <w:lang w:eastAsia="es-ES"/>
        </w:rPr>
        <w:t>registrado_tristan</w:t>
      </w:r>
      <w:r w:rsidRPr="00AF2638">
        <w:rPr>
          <w:szCs w:val="20"/>
          <w:lang w:eastAsia="es-ES"/>
        </w:rPr>
        <w:t xml:space="preserve">, </w:t>
      </w:r>
      <w:r w:rsidRPr="00702C9C">
        <w:rPr>
          <w:i/>
          <w:szCs w:val="20"/>
          <w:lang w:eastAsia="es-ES"/>
        </w:rPr>
        <w:t>SRAD</w:t>
      </w:r>
      <w:r w:rsidRPr="00AF2638">
        <w:rPr>
          <w:szCs w:val="20"/>
          <w:lang w:eastAsia="es-ES"/>
        </w:rPr>
        <w:t xml:space="preserve">, </w:t>
      </w:r>
      <w:r w:rsidRPr="00702C9C">
        <w:rPr>
          <w:i/>
          <w:szCs w:val="20"/>
          <w:lang w:eastAsia="es-ES"/>
        </w:rPr>
        <w:t>VtkFltk</w:t>
      </w:r>
      <w:r w:rsidRPr="00AF2638">
        <w:rPr>
          <w:szCs w:val="20"/>
          <w:lang w:eastAsia="es-ES"/>
        </w:rPr>
        <w:t xml:space="preserve">, </w:t>
      </w:r>
      <w:r w:rsidRPr="00702C9C">
        <w:rPr>
          <w:i/>
          <w:szCs w:val="20"/>
          <w:lang w:eastAsia="es-ES"/>
        </w:rPr>
        <w:t>vtkMarcacionElipse</w:t>
      </w:r>
      <w:r w:rsidRPr="00AF2638">
        <w:rPr>
          <w:szCs w:val="20"/>
          <w:lang w:eastAsia="es-ES"/>
        </w:rPr>
        <w:t xml:space="preserve"> </w:t>
      </w:r>
      <w:r w:rsidRPr="00AF2638">
        <w:rPr>
          <w:szCs w:val="20"/>
          <w:lang w:eastAsia="es-ES"/>
        </w:rPr>
        <w:lastRenderedPageBreak/>
        <w:t xml:space="preserve">y </w:t>
      </w:r>
      <w:r w:rsidRPr="00702C9C">
        <w:rPr>
          <w:i/>
          <w:szCs w:val="20"/>
          <w:lang w:eastAsia="es-ES"/>
        </w:rPr>
        <w:t>wiener</w:t>
      </w:r>
      <w:r w:rsidRPr="00AF2638">
        <w:rPr>
          <w:szCs w:val="20"/>
          <w:lang w:eastAsia="es-ES"/>
        </w:rPr>
        <w:t>.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91" w:name="_Toc272706816"/>
      <w:r w:rsidRPr="00AF2638">
        <w:t>Otras interfaces</w:t>
      </w:r>
      <w:r>
        <w:t xml:space="preserve"> de visualización</w:t>
      </w:r>
      <w:bookmarkEnd w:id="91"/>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w:t>
      </w:r>
      <w:r w:rsidR="007135F4">
        <w:rPr>
          <w:szCs w:val="20"/>
          <w:lang w:eastAsia="es-ES"/>
        </w:rPr>
        <w:t xml:space="preserve"> </w:t>
      </w:r>
      <w:r w:rsidR="00B342F2">
        <w:rPr>
          <w:szCs w:val="20"/>
          <w:lang w:eastAsia="es-ES"/>
        </w:rPr>
        <w:fldChar w:fldCharType="begin"/>
      </w:r>
      <w:r w:rsidR="007135F4">
        <w:rPr>
          <w:szCs w:val="20"/>
          <w:lang w:eastAsia="es-ES"/>
        </w:rPr>
        <w:instrText xml:space="preserve"> REF _Ref268108717 \r \h </w:instrText>
      </w:r>
      <w:r w:rsidR="00B342F2">
        <w:rPr>
          <w:szCs w:val="20"/>
          <w:lang w:eastAsia="es-ES"/>
        </w:rPr>
      </w:r>
      <w:r w:rsidR="00B342F2">
        <w:rPr>
          <w:szCs w:val="20"/>
          <w:lang w:eastAsia="es-ES"/>
        </w:rPr>
        <w:fldChar w:fldCharType="separate"/>
      </w:r>
      <w:r w:rsidR="004617F4">
        <w:rPr>
          <w:szCs w:val="20"/>
          <w:lang w:eastAsia="es-ES"/>
        </w:rPr>
        <w:t>[52]</w:t>
      </w:r>
      <w:r w:rsidR="00B342F2">
        <w:rPr>
          <w:szCs w:val="20"/>
          <w:lang w:eastAsia="es-ES"/>
        </w:rPr>
        <w:fldChar w:fldCharType="end"/>
      </w:r>
      <w:r w:rsidRPr="00AF2638">
        <w:rPr>
          <w:szCs w:val="20"/>
          <w:lang w:eastAsia="es-ES"/>
        </w:rPr>
        <w:t xml:space="preserve">. Entre ellas se encuentran </w:t>
      </w:r>
      <w:r w:rsidR="00702C9C">
        <w:rPr>
          <w:szCs w:val="20"/>
          <w:lang w:eastAsia="es-ES"/>
        </w:rPr>
        <w:t>3D Slicer</w:t>
      </w:r>
      <w:r w:rsidRPr="00AF2638">
        <w:rPr>
          <w:szCs w:val="20"/>
          <w:lang w:eastAsia="es-ES"/>
        </w:rPr>
        <w:t>,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w:t>
      </w:r>
      <w:r w:rsidR="007135F4">
        <w:rPr>
          <w:szCs w:val="20"/>
          <w:lang w:eastAsia="es-ES"/>
        </w:rPr>
        <w:t xml:space="preserve"> </w:t>
      </w:r>
      <w:r w:rsidR="00B342F2">
        <w:rPr>
          <w:szCs w:val="20"/>
          <w:lang w:eastAsia="es-ES"/>
        </w:rPr>
        <w:fldChar w:fldCharType="begin"/>
      </w:r>
      <w:r w:rsidR="007135F4">
        <w:rPr>
          <w:szCs w:val="20"/>
          <w:lang w:eastAsia="es-ES"/>
        </w:rPr>
        <w:instrText xml:space="preserve"> REF _Ref268024140 \r \h </w:instrText>
      </w:r>
      <w:r w:rsidR="00B342F2">
        <w:rPr>
          <w:szCs w:val="20"/>
          <w:lang w:eastAsia="es-ES"/>
        </w:rPr>
      </w:r>
      <w:r w:rsidR="00B342F2">
        <w:rPr>
          <w:szCs w:val="20"/>
          <w:lang w:eastAsia="es-ES"/>
        </w:rPr>
        <w:fldChar w:fldCharType="separate"/>
      </w:r>
      <w:r w:rsidR="004617F4">
        <w:rPr>
          <w:szCs w:val="20"/>
          <w:lang w:eastAsia="es-ES"/>
        </w:rPr>
        <w:t>[53]</w:t>
      </w:r>
      <w:r w:rsidR="00B342F2">
        <w:rPr>
          <w:szCs w:val="20"/>
          <w:lang w:eastAsia="es-ES"/>
        </w:rPr>
        <w:fldChar w:fldCharType="end"/>
      </w:r>
      <w:r w:rsidR="00E8446D">
        <w:rPr>
          <w:szCs w:val="20"/>
          <w:lang w:eastAsia="es-ES"/>
        </w:rPr>
        <w:t xml:space="preserve"> es un software </w:t>
      </w:r>
      <w:r w:rsidRPr="00AF2638">
        <w:rPr>
          <w:szCs w:val="20"/>
          <w:lang w:eastAsia="es-ES"/>
        </w:rPr>
        <w:t>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w:t>
      </w:r>
      <w:r w:rsidR="00E8446D">
        <w:rPr>
          <w:szCs w:val="20"/>
          <w:lang w:eastAsia="es-ES"/>
        </w:rPr>
        <w:t xml:space="preserve">es una herramienta de investigación y </w:t>
      </w:r>
      <w:r w:rsidRPr="00AF2638">
        <w:rPr>
          <w:szCs w:val="20"/>
          <w:lang w:eastAsia="es-ES"/>
        </w:rPr>
        <w:t>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E8446D" w:rsidRDefault="00E8446D" w:rsidP="00AF2638">
      <w:pPr>
        <w:rPr>
          <w:szCs w:val="20"/>
          <w:lang w:eastAsia="es-ES"/>
        </w:rPr>
      </w:pPr>
    </w:p>
    <w:p w:rsidR="00E8446D" w:rsidRPr="00AF2638" w:rsidRDefault="00E8446D" w:rsidP="00E8446D">
      <w:pPr>
        <w:rPr>
          <w:rFonts w:ascii="Times New Roman" w:hAnsi="Times New Roman"/>
          <w:szCs w:val="24"/>
          <w:lang w:eastAsia="es-ES"/>
        </w:rPr>
      </w:pPr>
      <w:r>
        <w:rPr>
          <w:szCs w:val="20"/>
          <w:lang w:eastAsia="es-ES"/>
        </w:rPr>
        <w:t>La interfaz para l</w:t>
      </w:r>
      <w:r w:rsidR="00702C9C">
        <w:rPr>
          <w:szCs w:val="20"/>
          <w:lang w:eastAsia="es-ES"/>
        </w:rPr>
        <w:t>a visualización de glifos en 3D Slicer</w:t>
      </w:r>
      <w:r>
        <w:rPr>
          <w:szCs w:val="20"/>
          <w:lang w:eastAsia="es-ES"/>
        </w:rPr>
        <w:t xml:space="preserve"> puede verse en la </w:t>
      </w:r>
      <w:r>
        <w:rPr>
          <w:szCs w:val="20"/>
          <w:lang w:eastAsia="es-ES"/>
        </w:rPr>
        <w:fldChar w:fldCharType="begin"/>
      </w:r>
      <w:r>
        <w:rPr>
          <w:szCs w:val="20"/>
          <w:lang w:eastAsia="es-ES"/>
        </w:rPr>
        <w:instrText xml:space="preserve"> REF _Ref265491724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6</w:t>
      </w:r>
      <w:r>
        <w:rPr>
          <w:szCs w:val="20"/>
          <w:lang w:eastAsia="es-ES"/>
        </w:rPr>
        <w:fldChar w:fldCharType="end"/>
      </w:r>
      <w:r>
        <w:rPr>
          <w:szCs w:val="20"/>
          <w:lang w:eastAsia="es-ES"/>
        </w:rPr>
        <w:t>. Esta opción está disponible para visualización de planos (</w:t>
      </w:r>
      <w:r>
        <w:rPr>
          <w:szCs w:val="20"/>
          <w:lang w:eastAsia="es-ES"/>
        </w:rPr>
        <w:fldChar w:fldCharType="begin"/>
      </w:r>
      <w:r>
        <w:rPr>
          <w:szCs w:val="20"/>
          <w:lang w:eastAsia="es-ES"/>
        </w:rPr>
        <w:instrText xml:space="preserve"> REF _Ref265491724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6</w:t>
      </w:r>
      <w:r>
        <w:rPr>
          <w:szCs w:val="20"/>
          <w:lang w:eastAsia="es-ES"/>
        </w:rPr>
        <w:fldChar w:fldCharType="end"/>
      </w:r>
      <w:r>
        <w:rPr>
          <w:szCs w:val="20"/>
          <w:lang w:eastAsia="es-ES"/>
        </w:rPr>
        <w:t>) y tractografía (</w:t>
      </w:r>
      <w:r>
        <w:rPr>
          <w:szCs w:val="20"/>
          <w:lang w:eastAsia="es-ES"/>
        </w:rPr>
        <w:fldChar w:fldCharType="begin"/>
      </w:r>
      <w:r>
        <w:rPr>
          <w:szCs w:val="20"/>
          <w:lang w:eastAsia="es-ES"/>
        </w:rPr>
        <w:instrText xml:space="preserve"> REF _Ref265491798 \h </w:instrText>
      </w:r>
      <w:r>
        <w:rPr>
          <w:szCs w:val="20"/>
          <w:lang w:eastAsia="es-ES"/>
        </w:rPr>
      </w:r>
      <w:r>
        <w:rPr>
          <w:szCs w:val="20"/>
          <w:lang w:eastAsia="es-ES"/>
        </w:rPr>
        <w:fldChar w:fldCharType="separate"/>
      </w:r>
      <w:r w:rsidR="004617F4" w:rsidRPr="00AD31A1">
        <w:t xml:space="preserve">Figura </w:t>
      </w:r>
      <w:r w:rsidR="004617F4">
        <w:rPr>
          <w:noProof/>
        </w:rPr>
        <w:t>5</w:t>
      </w:r>
      <w:r w:rsidR="004617F4">
        <w:t>.</w:t>
      </w:r>
      <w:r w:rsidR="004617F4">
        <w:rPr>
          <w:noProof/>
        </w:rPr>
        <w:t>7</w:t>
      </w:r>
      <w:r>
        <w:rPr>
          <w:szCs w:val="20"/>
          <w:lang w:eastAsia="es-ES"/>
        </w:rPr>
        <w:fldChar w:fldCharType="end"/>
      </w:r>
      <w:r>
        <w:rPr>
          <w:szCs w:val="20"/>
          <w:lang w:eastAsia="es-ES"/>
        </w:rPr>
        <w:t>). En ambos casos, el usuario puede indicar el tipo de glifo, el escalar utilizado para colorear los glifos, el factor de escala, la opacidad o el número de glifos que se muestran.</w:t>
      </w:r>
    </w:p>
    <w:p w:rsidR="00E8446D" w:rsidRDefault="00E8446D" w:rsidP="00AF2638">
      <w:pPr>
        <w:rPr>
          <w:szCs w:val="20"/>
          <w:lang w:eastAsia="es-ES"/>
        </w:rPr>
      </w:pPr>
    </w:p>
    <w:p w:rsidR="00E8446D" w:rsidRDefault="00E8446D" w:rsidP="00E8446D">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Pr>
          <w:lang w:eastAsia="es-ES"/>
        </w:rPr>
        <w:t xml:space="preserve"> Su última versión estable es la 3.6, y la versión 4 ya está en desarrollo.</w:t>
      </w:r>
    </w:p>
    <w:p w:rsidR="00E8446D" w:rsidRDefault="00E8446D" w:rsidP="00AF2638">
      <w:pPr>
        <w:rPr>
          <w:szCs w:val="20"/>
          <w:lang w:eastAsia="es-ES"/>
        </w:rPr>
      </w:pP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38"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Pr="00AD31A1" w:rsidRDefault="00EE74F6" w:rsidP="00AD31A1">
      <w:pPr>
        <w:pStyle w:val="Epgrafe"/>
        <w:ind w:firstLine="0"/>
        <w:rPr>
          <w:color w:val="auto"/>
          <w:lang w:eastAsia="es-ES"/>
        </w:rPr>
      </w:pPr>
      <w:bookmarkStart w:id="92" w:name="_Ref265491724"/>
      <w:bookmarkStart w:id="93" w:name="_Toc272706865"/>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6</w:t>
      </w:r>
      <w:r w:rsidR="003879FA">
        <w:rPr>
          <w:color w:val="auto"/>
        </w:rPr>
        <w:fldChar w:fldCharType="end"/>
      </w:r>
      <w:bookmarkEnd w:id="92"/>
      <w:r w:rsidRPr="00AD31A1">
        <w:rPr>
          <w:color w:val="auto"/>
        </w:rPr>
        <w:t>. Visualización de glifos en 3D Slicer</w:t>
      </w:r>
      <w:r w:rsidR="008D0976" w:rsidRPr="00AD31A1">
        <w:rPr>
          <w:color w:val="auto"/>
        </w:rPr>
        <w:t xml:space="preserve"> </w:t>
      </w:r>
      <w:fldSimple w:instr=" REF _Ref268024140 \r \h  \* MERGEFORMAT ">
        <w:r w:rsidR="004617F4" w:rsidRPr="004617F4">
          <w:rPr>
            <w:color w:val="auto"/>
          </w:rPr>
          <w:t>[53]</w:t>
        </w:r>
        <w:bookmarkEnd w:id="93"/>
      </w:fldSimple>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39"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Pr="00AD31A1" w:rsidRDefault="00EE74F6" w:rsidP="00AD31A1">
      <w:pPr>
        <w:pStyle w:val="Epgrafe"/>
        <w:ind w:firstLine="0"/>
        <w:rPr>
          <w:color w:val="auto"/>
          <w:lang w:eastAsia="es-ES"/>
        </w:rPr>
      </w:pPr>
      <w:bookmarkStart w:id="94" w:name="_Ref265491798"/>
      <w:bookmarkStart w:id="95" w:name="_Toc272706866"/>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7</w:t>
      </w:r>
      <w:r w:rsidR="003879FA">
        <w:rPr>
          <w:color w:val="auto"/>
        </w:rPr>
        <w:fldChar w:fldCharType="end"/>
      </w:r>
      <w:bookmarkEnd w:id="94"/>
      <w:r w:rsidRPr="00AD31A1">
        <w:rPr>
          <w:color w:val="auto"/>
        </w:rPr>
        <w:t>. Visualización de tractos mediante glifos en 3D Slicer</w:t>
      </w:r>
      <w:r w:rsidR="008D0976" w:rsidRPr="00AD31A1">
        <w:rPr>
          <w:color w:val="auto"/>
        </w:rPr>
        <w:t xml:space="preserve"> </w:t>
      </w:r>
      <w:fldSimple w:instr=" REF _Ref268024140 \r \h  \* MERGEFORMAT ">
        <w:r w:rsidR="004617F4" w:rsidRPr="004617F4">
          <w:rPr>
            <w:color w:val="auto"/>
          </w:rPr>
          <w:t>[53]</w:t>
        </w:r>
        <w:bookmarkEnd w:id="95"/>
      </w:fldSimple>
    </w:p>
    <w:p w:rsidR="00AF2638" w:rsidRDefault="00AF2638" w:rsidP="00AF2638">
      <w:pPr>
        <w:rPr>
          <w:lang w:eastAsia="es-ES"/>
        </w:rPr>
      </w:pPr>
    </w:p>
    <w:p w:rsidR="00755B78" w:rsidRDefault="00EE74F6" w:rsidP="00EE74F6">
      <w:r w:rsidRPr="00AF2638">
        <w:rPr>
          <w:lang w:eastAsia="es-ES"/>
        </w:rPr>
        <w:lastRenderedPageBreak/>
        <w:t>MedINRIA</w:t>
      </w:r>
      <w:r w:rsidR="007135F4">
        <w:rPr>
          <w:lang w:eastAsia="es-ES"/>
        </w:rPr>
        <w:t xml:space="preserve"> </w:t>
      </w:r>
      <w:r w:rsidR="00B342F2">
        <w:rPr>
          <w:lang w:eastAsia="es-ES"/>
        </w:rPr>
        <w:fldChar w:fldCharType="begin"/>
      </w:r>
      <w:r w:rsidR="007135F4">
        <w:rPr>
          <w:lang w:eastAsia="es-ES"/>
        </w:rPr>
        <w:instrText xml:space="preserve"> REF _Ref268108752 \r \h </w:instrText>
      </w:r>
      <w:r w:rsidR="00B342F2">
        <w:rPr>
          <w:lang w:eastAsia="es-ES"/>
        </w:rPr>
      </w:r>
      <w:r w:rsidR="00B342F2">
        <w:rPr>
          <w:lang w:eastAsia="es-ES"/>
        </w:rPr>
        <w:fldChar w:fldCharType="separate"/>
      </w:r>
      <w:r w:rsidR="004617F4">
        <w:rPr>
          <w:lang w:eastAsia="es-ES"/>
        </w:rPr>
        <w:t>[54]</w:t>
      </w:r>
      <w:r w:rsidR="00B342F2">
        <w:rPr>
          <w:lang w:eastAsia="es-ES"/>
        </w:rPr>
        <w:fldChar w:fldCharType="end"/>
      </w:r>
      <w:r w:rsidR="00B342F2">
        <w:rPr>
          <w:lang w:eastAsia="es-ES"/>
        </w:rPr>
        <w:fldChar w:fldCharType="begin"/>
      </w:r>
      <w:r w:rsidR="007135F4">
        <w:rPr>
          <w:lang w:eastAsia="es-ES"/>
        </w:rPr>
        <w:instrText xml:space="preserve"> REF _Ref268024151 \r \h </w:instrText>
      </w:r>
      <w:r w:rsidR="00B342F2">
        <w:rPr>
          <w:lang w:eastAsia="es-ES"/>
        </w:rPr>
      </w:r>
      <w:r w:rsidR="00B342F2">
        <w:rPr>
          <w:lang w:eastAsia="es-ES"/>
        </w:rPr>
        <w:fldChar w:fldCharType="separate"/>
      </w:r>
      <w:r w:rsidR="004617F4">
        <w:rPr>
          <w:lang w:eastAsia="es-ES"/>
        </w:rPr>
        <w:t>[55]</w:t>
      </w:r>
      <w:r w:rsidR="00B342F2">
        <w:rPr>
          <w:lang w:eastAsia="es-ES"/>
        </w:rPr>
        <w:fldChar w:fldCharType="end"/>
      </w:r>
      <w:r w:rsidRPr="00AF2638">
        <w:rPr>
          <w:lang w:eastAsia="es-ES"/>
        </w:rPr>
        <w:t xml:space="preserve">, por su parte, es un software desarrollado originalmente para el procesado y visualización de datos DT-MRI, </w:t>
      </w:r>
      <w:r w:rsidR="007135F4">
        <w:rPr>
          <w:lang w:eastAsia="es-ES"/>
        </w:rPr>
        <w:t>y</w:t>
      </w:r>
      <w:r w:rsidRPr="00AF2638">
        <w:rPr>
          <w:lang w:eastAsia="es-ES"/>
        </w:rPr>
        <w:t xml:space="preserve"> en la actualidad integra</w:t>
      </w:r>
      <w:r w:rsidR="007135F4">
        <w:rPr>
          <w:lang w:eastAsia="es-ES"/>
        </w:rPr>
        <w:t xml:space="preserve"> además</w:t>
      </w:r>
      <w:r w:rsidRPr="00AF2638">
        <w:rPr>
          <w:lang w:eastAsia="es-ES"/>
        </w:rPr>
        <w:t xml:space="preserve"> módulos de otros tipos. Tiene varias semejanzas con Saturn y 3D Slicer, como la arquitectura modular y el uso de ITK y VTK. Una de las diferencias más importantes es que, a pesar de que </w:t>
      </w:r>
      <w:r w:rsidR="00E8446D">
        <w:rPr>
          <w:lang w:eastAsia="es-ES"/>
        </w:rPr>
        <w:t>su</w:t>
      </w:r>
      <w:r w:rsidRPr="00AF2638">
        <w:rPr>
          <w:lang w:eastAsia="es-ES"/>
        </w:rPr>
        <w:t xml:space="preserv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 xml:space="preserve">El software cuenta con dos módulos específicos para DT-MRI, </w:t>
      </w:r>
      <w:r w:rsidRPr="00446B4F">
        <w:rPr>
          <w:i/>
          <w:lang w:eastAsia="es-ES"/>
        </w:rPr>
        <w:t>DTI-Track</w:t>
      </w:r>
      <w:r w:rsidRPr="00AF2638">
        <w:rPr>
          <w:lang w:eastAsia="es-ES"/>
        </w:rPr>
        <w:t xml:space="preserve"> y </w:t>
      </w:r>
      <w:r w:rsidRPr="00446B4F">
        <w:rPr>
          <w:i/>
          <w:lang w:eastAsia="es-ES"/>
        </w:rPr>
        <w:t>Tensor Viewer</w:t>
      </w:r>
      <w:r w:rsidRPr="00AF2638">
        <w:rPr>
          <w:lang w:eastAsia="es-ES"/>
        </w:rPr>
        <w:t>, y utiliza la métrica log-euclídea, desarrollada por el mismo equipo de investigación.</w:t>
      </w:r>
      <w:r>
        <w:rPr>
          <w:lang w:eastAsia="es-ES"/>
        </w:rPr>
        <w:t xml:space="preserve"> </w:t>
      </w:r>
      <w:r w:rsidR="009744B1">
        <w:rPr>
          <w:lang w:eastAsia="es-ES"/>
        </w:rPr>
        <w:t xml:space="preserve">La </w:t>
      </w:r>
      <w:r w:rsidR="00B342F2">
        <w:rPr>
          <w:lang w:eastAsia="es-ES"/>
        </w:rPr>
        <w:fldChar w:fldCharType="begin"/>
      </w:r>
      <w:r w:rsidR="009744B1">
        <w:rPr>
          <w:lang w:eastAsia="es-ES"/>
        </w:rPr>
        <w:instrText xml:space="preserve"> REF _Ref265489487 \h </w:instrText>
      </w:r>
      <w:r w:rsidR="00B342F2">
        <w:rPr>
          <w:lang w:eastAsia="es-ES"/>
        </w:rPr>
      </w:r>
      <w:r w:rsidR="00B342F2">
        <w:rPr>
          <w:lang w:eastAsia="es-ES"/>
        </w:rPr>
        <w:fldChar w:fldCharType="separate"/>
      </w:r>
      <w:r w:rsidR="004617F4" w:rsidRPr="00AD31A1">
        <w:t xml:space="preserve">Figura </w:t>
      </w:r>
      <w:r w:rsidR="004617F4">
        <w:rPr>
          <w:noProof/>
        </w:rPr>
        <w:t>5</w:t>
      </w:r>
      <w:r w:rsidR="004617F4">
        <w:t>.</w:t>
      </w:r>
      <w:r w:rsidR="004617F4">
        <w:rPr>
          <w:noProof/>
        </w:rPr>
        <w:t>8</w:t>
      </w:r>
      <w:r w:rsidR="00B342F2">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w:t>
      </w:r>
      <w:r w:rsidRPr="00446B4F">
        <w:rPr>
          <w:i/>
          <w:lang w:eastAsia="es-ES"/>
        </w:rPr>
        <w:t>Institut National de Recherche en Informatique et en Automatique</w:t>
      </w:r>
      <w:r>
        <w:rPr>
          <w:lang w:eastAsia="es-ES"/>
        </w:rPr>
        <w:t>) en Sophia Antipolis, Francia.</w:t>
      </w:r>
    </w:p>
    <w:p w:rsidR="00E8446D" w:rsidRDefault="00E8446D" w:rsidP="005A497C">
      <w:pPr>
        <w:rPr>
          <w:lang w:eastAsia="es-ES"/>
        </w:rPr>
      </w:pPr>
    </w:p>
    <w:p w:rsidR="00755B78" w:rsidRDefault="00755B78" w:rsidP="00AF2638">
      <w:pPr>
        <w:rPr>
          <w:lang w:eastAsia="es-ES"/>
        </w:rPr>
      </w:pPr>
    </w:p>
    <w:p w:rsidR="00755B78" w:rsidRDefault="00755B78" w:rsidP="00755B78">
      <w:pPr>
        <w:keepNext/>
        <w:ind w:firstLine="0"/>
      </w:pPr>
      <w:r>
        <w:rPr>
          <w:noProof/>
          <w:lang w:eastAsia="es-ES"/>
        </w:rPr>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40"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693130" w:rsidRDefault="00755B78" w:rsidP="00E8446D">
      <w:pPr>
        <w:pStyle w:val="Epgrafe"/>
        <w:ind w:firstLine="0"/>
      </w:pPr>
      <w:bookmarkStart w:id="96" w:name="_Ref265489487"/>
      <w:bookmarkStart w:id="97" w:name="_Toc272706867"/>
      <w:r w:rsidRPr="00AD31A1">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5</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8</w:t>
      </w:r>
      <w:r w:rsidR="003879FA">
        <w:rPr>
          <w:color w:val="auto"/>
        </w:rPr>
        <w:fldChar w:fldCharType="end"/>
      </w:r>
      <w:bookmarkEnd w:id="96"/>
      <w:r w:rsidRPr="00AD31A1">
        <w:rPr>
          <w:color w:val="auto"/>
        </w:rPr>
        <w:t>. Interfaz de visualización de glifos en MedINRIA</w:t>
      </w:r>
      <w:r w:rsidR="008D0976" w:rsidRPr="00AD31A1">
        <w:rPr>
          <w:color w:val="auto"/>
        </w:rPr>
        <w:t xml:space="preserve"> </w:t>
      </w:r>
      <w:fldSimple w:instr=" REF _Ref268024151 \r \h  \* MERGEFORMAT ">
        <w:r w:rsidR="004617F4" w:rsidRPr="004617F4">
          <w:rPr>
            <w:color w:val="auto"/>
          </w:rPr>
          <w:t>[55]</w:t>
        </w:r>
        <w:bookmarkEnd w:id="97"/>
      </w:fldSimple>
    </w:p>
    <w:p w:rsidR="00693130" w:rsidRDefault="00693130">
      <w:pPr>
        <w:tabs>
          <w:tab w:val="clear" w:pos="1701"/>
        </w:tabs>
        <w:spacing w:line="276" w:lineRule="auto"/>
        <w:ind w:firstLine="0"/>
        <w:contextualSpacing w:val="0"/>
        <w:jc w:val="left"/>
        <w:sectPr w:rsidR="00693130" w:rsidSect="003F5AE0">
          <w:headerReference w:type="even" r:id="rId41"/>
          <w:headerReference w:type="default" r:id="rId42"/>
          <w:type w:val="oddPage"/>
          <w:pgSz w:w="11906" w:h="16838" w:code="9"/>
          <w:pgMar w:top="2041" w:right="1701" w:bottom="1418" w:left="2268"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98" w:name="_Toc272706817"/>
      <w:r w:rsidR="00ED7C97">
        <w:t>Desarrollo de una interfaz</w:t>
      </w:r>
      <w:r w:rsidR="00B93F4D">
        <w:t xml:space="preserve"> de visualización</w:t>
      </w:r>
      <w:r w:rsidR="00ED7C97">
        <w:t xml:space="preserve"> para DTI</w:t>
      </w:r>
      <w:bookmarkEnd w:id="9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 xml:space="preserve">En este capítulo se </w:t>
      </w:r>
      <w:r w:rsidR="00871828">
        <w:rPr>
          <w:i/>
          <w:sz w:val="32"/>
          <w:szCs w:val="32"/>
          <w:lang w:eastAsia="es-ES"/>
        </w:rPr>
        <w:t>describe</w:t>
      </w:r>
      <w:r>
        <w:rPr>
          <w:i/>
          <w:sz w:val="32"/>
          <w:szCs w:val="32"/>
          <w:lang w:eastAsia="es-ES"/>
        </w:rPr>
        <w:t xml:space="preserv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43"/>
          <w:type w:val="oddPage"/>
          <w:pgSz w:w="11906" w:h="16838" w:code="9"/>
          <w:pgMar w:top="2041" w:right="1701" w:bottom="1418" w:left="2268" w:header="709" w:footer="709" w:gutter="0"/>
          <w:cols w:space="708"/>
          <w:docGrid w:linePitch="360"/>
        </w:sectPr>
      </w:pPr>
    </w:p>
    <w:p w:rsidR="006C38B5" w:rsidRDefault="006C38B5" w:rsidP="009129BD">
      <w:pPr>
        <w:pStyle w:val="Ttulo2"/>
        <w:ind w:left="709" w:hanging="709"/>
      </w:pPr>
      <w:bookmarkStart w:id="99" w:name="_Ref272234706"/>
      <w:bookmarkStart w:id="100" w:name="_Toc272706818"/>
      <w:r>
        <w:lastRenderedPageBreak/>
        <w:t>Introducción</w:t>
      </w:r>
      <w:bookmarkEnd w:id="100"/>
    </w:p>
    <w:p w:rsidR="006C38B5" w:rsidRDefault="006C38B5" w:rsidP="006C38B5"/>
    <w:p w:rsidR="006C38B5" w:rsidRDefault="006C38B5" w:rsidP="006C38B5">
      <w:r>
        <w:t xml:space="preserve">En este capítulo se presenta la interfaz desarrollada en este proyecto para la visualización de glifos a partir de imágenes de tensor de difusión. La interfaz tiene el objetivo de añadir esta nueva característica a Saturn con un módulo robusto, flexible y de uso sencillo. </w:t>
      </w:r>
    </w:p>
    <w:p w:rsidR="006C38B5" w:rsidRDefault="006C38B5" w:rsidP="006C38B5"/>
    <w:p w:rsidR="006C38B5" w:rsidRDefault="006C38B5" w:rsidP="006C38B5">
      <w:r>
        <w:t xml:space="preserve">El capítulo se estructura como sigue: en primer lugar, se presenta la clase </w:t>
      </w:r>
      <w:r w:rsidR="00091208" w:rsidRPr="00091208">
        <w:rPr>
          <w:i/>
        </w:rPr>
        <w:t>vtkTensorGlyphDTI</w:t>
      </w:r>
      <w:r>
        <w:t>, encargada de generar los glifos para su visualización. Esta clase es el elemento central de la interfaz, y por ello se estudia y explica de forma minuciosa. A continuación, se explican las distintas modificaciones que se han realizado sobre el código ya existente en Saturn, esto es, los nuevos métodos y variables que se han introducido para integrar este módulo. En la siguiente sección se muestra el aspecto visual de la interfaz, así como sus partes y su forma de uso. Por último, se muestran algunas pruebas de rendimiento del nuevo módulo y diversos ejemplos de cada una de las características implementadas.</w:t>
      </w:r>
    </w:p>
    <w:p w:rsidR="006C38B5" w:rsidRDefault="006C38B5" w:rsidP="006C38B5"/>
    <w:p w:rsidR="006C38B5" w:rsidRPr="006C38B5" w:rsidRDefault="006C38B5" w:rsidP="006C38B5"/>
    <w:p w:rsidR="008D429B" w:rsidRPr="00446B4F" w:rsidRDefault="005A497C" w:rsidP="009129BD">
      <w:pPr>
        <w:pStyle w:val="Ttulo2"/>
        <w:ind w:left="709" w:hanging="709"/>
      </w:pPr>
      <w:bookmarkStart w:id="101" w:name="_Toc272706819"/>
      <w:r>
        <w:t>C</w:t>
      </w:r>
      <w:r w:rsidR="008D429B" w:rsidRPr="008D429B">
        <w:t xml:space="preserve">lase </w:t>
      </w:r>
      <w:r w:rsidR="00091208" w:rsidRPr="00446B4F">
        <w:t>vtkTensorGlyphDTI</w:t>
      </w:r>
      <w:bookmarkEnd w:id="99"/>
      <w:bookmarkEnd w:id="101"/>
    </w:p>
    <w:p w:rsidR="008D429B" w:rsidRDefault="008D429B" w:rsidP="008D429B">
      <w:pPr>
        <w:rPr>
          <w:lang w:eastAsia="es-ES"/>
        </w:rPr>
      </w:pPr>
    </w:p>
    <w:p w:rsidR="008D429B" w:rsidRDefault="008D429B" w:rsidP="00871828">
      <w:pPr>
        <w:rPr>
          <w:lang w:eastAsia="es-ES"/>
        </w:rPr>
      </w:pPr>
      <w:r w:rsidRPr="008D429B">
        <w:rPr>
          <w:lang w:eastAsia="es-ES"/>
        </w:rPr>
        <w:t xml:space="preserve">La clase </w:t>
      </w:r>
      <w:r w:rsidR="00091208">
        <w:rPr>
          <w:i/>
          <w:lang w:eastAsia="es-ES"/>
        </w:rPr>
        <w:t>vtkTensorGlyphDTI</w:t>
      </w:r>
      <w:r w:rsidRPr="008D429B">
        <w:rPr>
          <w:lang w:eastAsia="es-ES"/>
        </w:rPr>
        <w:t xml:space="preserve"> es la encargada de convertir un volumen ITK cargado en Sat</w:t>
      </w:r>
      <w:r w:rsidR="00871828">
        <w:rPr>
          <w:lang w:eastAsia="es-ES"/>
        </w:rPr>
        <w:t>urn en un conjunto de glifos de</w:t>
      </w:r>
      <w:r w:rsidRPr="008D429B">
        <w:rPr>
          <w:lang w:eastAsia="es-ES"/>
        </w:rPr>
        <w:t xml:space="preserve"> tipo </w:t>
      </w:r>
      <w:r w:rsidRPr="00E50F85">
        <w:rPr>
          <w:i/>
          <w:lang w:eastAsia="es-ES"/>
        </w:rPr>
        <w:t>vtkPolyData</w:t>
      </w:r>
      <w:r w:rsidRPr="008D429B">
        <w:rPr>
          <w:lang w:eastAsia="es-ES"/>
        </w:rPr>
        <w:t xml:space="preserve"> que pueda ser visualizado. La clase se ha desarrollado con el objetivo de ser parte de Saturn, y ofrecer una </w:t>
      </w:r>
      <w:r w:rsidR="00446B4F">
        <w:rPr>
          <w:lang w:eastAsia="es-ES"/>
        </w:rPr>
        <w:t>visualización</w:t>
      </w:r>
      <w:r w:rsidRPr="008D429B">
        <w:rPr>
          <w:lang w:eastAsia="es-ES"/>
        </w:rPr>
        <w:t xml:space="preserve">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w:t>
      </w:r>
      <w:r w:rsidR="00871828">
        <w:rPr>
          <w:lang w:eastAsia="es-ES"/>
        </w:rPr>
        <w:t xml:space="preserve">sualización debe integrarse en </w:t>
      </w:r>
      <w:r w:rsidRPr="008D429B">
        <w:rPr>
          <w:lang w:eastAsia="es-ES"/>
        </w:rPr>
        <w:t>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71828" w:rsidP="005A497C">
      <w:pPr>
        <w:pStyle w:val="Prrafodelista"/>
        <w:numPr>
          <w:ilvl w:val="0"/>
          <w:numId w:val="3"/>
        </w:numPr>
        <w:ind w:left="851" w:hanging="425"/>
        <w:rPr>
          <w:rFonts w:ascii="Times New Roman" w:hAnsi="Times New Roman" w:cs="Times New Roman"/>
          <w:sz w:val="27"/>
          <w:szCs w:val="27"/>
          <w:lang w:eastAsia="es-ES"/>
        </w:rPr>
      </w:pPr>
      <w:r>
        <w:rPr>
          <w:lang w:eastAsia="es-ES"/>
        </w:rPr>
        <w:t>Coloreado de</w:t>
      </w:r>
      <w:r w:rsidR="008D429B" w:rsidRPr="008D429B">
        <w:rPr>
          <w:lang w:eastAsia="es-ES"/>
        </w:rPr>
        <w:t xml:space="preserve">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71828" w:rsidP="005A497C">
      <w:pPr>
        <w:pStyle w:val="Prrafodelista"/>
        <w:numPr>
          <w:ilvl w:val="0"/>
          <w:numId w:val="3"/>
        </w:numPr>
        <w:ind w:left="851" w:hanging="425"/>
        <w:rPr>
          <w:rFonts w:ascii="Times New Roman" w:hAnsi="Times New Roman" w:cs="Times New Roman"/>
          <w:sz w:val="27"/>
          <w:szCs w:val="27"/>
          <w:lang w:eastAsia="es-ES"/>
        </w:rPr>
      </w:pPr>
      <w:r>
        <w:rPr>
          <w:lang w:eastAsia="es-ES"/>
        </w:rPr>
        <w:lastRenderedPageBreak/>
        <w:t>Discriminación de los</w:t>
      </w:r>
      <w:r w:rsidR="008D429B" w:rsidRPr="008D429B">
        <w:rPr>
          <w:lang w:eastAsia="es-ES"/>
        </w:rPr>
        <w:t xml:space="preserve">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71828" w:rsidP="005A497C">
      <w:pPr>
        <w:pStyle w:val="Prrafodelista"/>
        <w:numPr>
          <w:ilvl w:val="0"/>
          <w:numId w:val="3"/>
        </w:numPr>
        <w:ind w:left="851" w:hanging="425"/>
        <w:rPr>
          <w:rFonts w:ascii="Times New Roman" w:hAnsi="Times New Roman" w:cs="Times New Roman"/>
          <w:sz w:val="27"/>
          <w:szCs w:val="27"/>
          <w:lang w:eastAsia="es-ES"/>
        </w:rPr>
      </w:pPr>
      <w:r>
        <w:rPr>
          <w:lang w:eastAsia="es-ES"/>
        </w:rPr>
        <w:t>Visualización de</w:t>
      </w:r>
      <w:r w:rsidR="008D429B" w:rsidRPr="008D429B">
        <w:rPr>
          <w:lang w:eastAsia="es-ES"/>
        </w:rPr>
        <w:t xml:space="preserve">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00091208">
        <w:rPr>
          <w:i/>
          <w:lang w:eastAsia="es-ES"/>
        </w:rPr>
        <w:t>vtkTensorGlyphDTI</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6C38B5" w:rsidRDefault="006C38B5">
      <w:pPr>
        <w:tabs>
          <w:tab w:val="clear" w:pos="1701"/>
        </w:tabs>
        <w:spacing w:line="276" w:lineRule="auto"/>
        <w:ind w:firstLine="0"/>
        <w:contextualSpacing w:val="0"/>
        <w:jc w:val="left"/>
        <w:rPr>
          <w:rFonts w:ascii="Cambria" w:hAnsi="Cambria"/>
          <w:b/>
          <w:sz w:val="28"/>
        </w:rPr>
      </w:pPr>
      <w:r>
        <w:br w:type="page"/>
      </w:r>
    </w:p>
    <w:p w:rsidR="008D429B" w:rsidRDefault="008D429B" w:rsidP="00C6736B">
      <w:pPr>
        <w:pStyle w:val="Ttulo3"/>
      </w:pPr>
      <w:bookmarkStart w:id="102" w:name="_Toc272706820"/>
      <w:r w:rsidRPr="008D429B">
        <w:lastRenderedPageBreak/>
        <w:t>Tipos de dato</w:t>
      </w:r>
      <w:bookmarkEnd w:id="102"/>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00091208">
        <w:rPr>
          <w:i/>
          <w:lang w:eastAsia="es-ES"/>
        </w:rPr>
        <w:t>vtkTensorGlyphDTI</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especifica el tipo de elementos que contienen los tensores (</w:t>
      </w:r>
      <w:r w:rsidRPr="00446B4F">
        <w:rPr>
          <w:i/>
          <w:lang w:eastAsia="es-ES"/>
        </w:rPr>
        <w:t>float</w:t>
      </w:r>
      <w:r w:rsidRPr="005A497C">
        <w:rPr>
          <w:lang w:eastAsia="es-ES"/>
        </w:rPr>
        <w:t xml:space="preserve">).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00091208">
        <w:rPr>
          <w:i/>
          <w:lang w:eastAsia="es-ES"/>
        </w:rPr>
        <w:t>vtkTensorGlyphDTI</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103" w:name="_Toc272706821"/>
      <w:r w:rsidRPr="008D429B">
        <w:t>Variables de clase</w:t>
      </w:r>
      <w:bookmarkEnd w:id="103"/>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w:t>
      </w:r>
      <w:r w:rsidRPr="00446B4F">
        <w:rPr>
          <w:i/>
          <w:lang w:eastAsia="es-ES"/>
        </w:rPr>
        <w:t>crop</w:t>
      </w:r>
      <w:r w:rsidRPr="008D429B">
        <w:rPr>
          <w:lang w:eastAsia="es-ES"/>
        </w:rPr>
        <w:t xml:space="preserve">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lastRenderedPageBreak/>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lastRenderedPageBreak/>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104" w:name="_Toc272706822"/>
      <w:r w:rsidRPr="008D429B">
        <w:t>Métodos</w:t>
      </w:r>
      <w:bookmarkEnd w:id="104"/>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w:t>
      </w:r>
      <w:r w:rsidR="00871828">
        <w:rPr>
          <w:lang w:eastAsia="es-ES"/>
        </w:rPr>
        <w:t>s</w:t>
      </w:r>
      <w:r w:rsidRPr="008D429B">
        <w:rPr>
          <w:lang w:eastAsia="es-ES"/>
        </w:rPr>
        <w:t xml:space="preserve">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w:t>
      </w:r>
      <w:r w:rsidRPr="00446B4F">
        <w:rPr>
          <w:i/>
          <w:lang w:eastAsia="es-ES"/>
        </w:rPr>
        <w:t>crop</w:t>
      </w:r>
      <w:r w:rsidRPr="008D429B">
        <w:rPr>
          <w:lang w:eastAsia="es-ES"/>
        </w:rPr>
        <w:t xml:space="preserve">) de planos, especificados por el atributo </w:t>
      </w:r>
      <w:r w:rsidRPr="00446B4F">
        <w:rPr>
          <w:i/>
          <w:lang w:eastAsia="es-ES"/>
        </w:rPr>
        <w:t>Bounds</w:t>
      </w:r>
      <w:r w:rsidRPr="008D429B">
        <w:rPr>
          <w:lang w:eastAsia="es-ES"/>
        </w:rPr>
        <w:t>.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Discriminación de tensores: se comprueba el valor de la anisotropía fraccional o de los coeficientes geométricos, así como el valor límite recibido como parámetro. Si el tensor no se 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Rotación del glifo. Para ello se utiliza una matriz de rotación 3x3 con los autovectores del tensor. Al tercer autovector se le aplica un factor signo, que previene una orientación inadecuada de </w:t>
      </w:r>
      <w:r w:rsidR="00871828">
        <w:rPr>
          <w:lang w:eastAsia="es-ES"/>
        </w:rPr>
        <w:t>las normale</w:t>
      </w:r>
      <w:r w:rsidR="00446B4F">
        <w:rPr>
          <w:lang w:eastAsia="es-ES"/>
        </w:rPr>
        <w:t>s del glifo (ver explicación después de estos pasos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lastRenderedPageBreak/>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w:t>
      </w:r>
      <w:r w:rsidR="00871828">
        <w:rPr>
          <w:lang w:eastAsia="es-ES"/>
        </w:rPr>
        <w:t>inan de la memoria los objetos</w:t>
      </w:r>
      <w:r w:rsidRPr="008D429B">
        <w:rPr>
          <w:lang w:eastAsia="es-ES"/>
        </w:rPr>
        <w:t xml:space="preserve"> creados en la ejecución</w:t>
      </w:r>
      <w:r w:rsidR="00871828">
        <w:rPr>
          <w:lang w:eastAsia="es-ES"/>
        </w:rPr>
        <w:t>.</w:t>
      </w:r>
    </w:p>
    <w:p w:rsidR="00871828" w:rsidRDefault="00871828" w:rsidP="00394A83">
      <w:pPr>
        <w:rPr>
          <w:rFonts w:ascii="Times New Roman" w:hAnsi="Times New Roman" w:cs="Times New Roman"/>
          <w:sz w:val="27"/>
          <w:szCs w:val="27"/>
          <w:lang w:eastAsia="es-ES"/>
        </w:rPr>
      </w:pPr>
    </w:p>
    <w:p w:rsidR="00D264D6" w:rsidRPr="00D264D6" w:rsidRDefault="00871828" w:rsidP="00394A83">
      <w:pPr>
        <w:rPr>
          <w:lang w:eastAsia="es-ES"/>
        </w:rPr>
      </w:pPr>
      <w:r>
        <w:rPr>
          <w:lang w:eastAsia="es-ES"/>
        </w:rPr>
        <w:t xml:space="preserve">En el punto 3.h se menciona un factor signo, necesario para una correcta visualización. Este factor </w:t>
      </w:r>
      <w:r w:rsidR="008D429B" w:rsidRPr="00D264D6">
        <w:rPr>
          <w:lang w:eastAsia="es-ES"/>
        </w:rPr>
        <w:t xml:space="preserve">aparece cuando </w:t>
      </w:r>
      <w:r w:rsidR="00447678" w:rsidRPr="00D264D6">
        <w:rPr>
          <w:lang w:eastAsia="es-ES"/>
        </w:rPr>
        <w:t>al detectar</w:t>
      </w:r>
      <w:r w:rsidR="008D429B"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fldSimple w:instr=" REF _Ref266121133 \h  \* MERGEFORMAT ">
        <w:r w:rsidR="004617F4" w:rsidRPr="00871828">
          <w:t xml:space="preserve">Figura </w:t>
        </w:r>
        <w:r w:rsidR="004617F4">
          <w:rPr>
            <w:noProof/>
          </w:rPr>
          <w:t>6.1</w:t>
        </w:r>
      </w:fldSimple>
      <w:r w:rsidR="00447678" w:rsidRPr="00D264D6">
        <w:rPr>
          <w:lang w:eastAsia="es-ES"/>
        </w:rPr>
        <w:t>.a se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4617F4" w:rsidRPr="00871828">
          <w:t xml:space="preserve">Figura </w:t>
        </w:r>
        <w:r w:rsidR="004617F4">
          <w:rPr>
            <w:noProof/>
          </w:rPr>
          <w:t>6.1</w:t>
        </w:r>
      </w:fldSimple>
      <w:r w:rsidRPr="00D264D6">
        <w:rPr>
          <w:lang w:eastAsia="es-ES"/>
        </w:rPr>
        <w:t>.b se muestra la misma zona de la imagen después de aplicar este factor.</w:t>
      </w: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Pr="00871828" w:rsidRDefault="00447678" w:rsidP="00FA2214">
      <w:pPr>
        <w:pStyle w:val="Epgrafe"/>
        <w:ind w:firstLine="0"/>
        <w:rPr>
          <w:color w:val="auto"/>
        </w:rPr>
      </w:pPr>
      <w:bookmarkStart w:id="105" w:name="_Ref266121133"/>
      <w:bookmarkStart w:id="106" w:name="_Toc272706868"/>
      <w:r w:rsidRPr="00871828">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w:t>
      </w:r>
      <w:r w:rsidR="003879FA">
        <w:rPr>
          <w:color w:val="auto"/>
        </w:rPr>
        <w:fldChar w:fldCharType="end"/>
      </w:r>
      <w:bookmarkEnd w:id="105"/>
      <w:r w:rsidRPr="00871828">
        <w:rPr>
          <w:color w:val="auto"/>
        </w:rPr>
        <w:t>. Justificación del factor signo: (a) no se aplica el factor signo, (b) sí se aplica</w:t>
      </w:r>
      <w:bookmarkEnd w:id="106"/>
    </w:p>
    <w:p w:rsidR="00B62C42" w:rsidRDefault="00A013CE" w:rsidP="00C6736B">
      <w:pPr>
        <w:pStyle w:val="Ttulo3"/>
      </w:pPr>
      <w:bookmarkStart w:id="107" w:name="_Toc272706823"/>
      <w:r>
        <w:lastRenderedPageBreak/>
        <w:t>Cumplimiento</w:t>
      </w:r>
      <w:r w:rsidR="008D429B" w:rsidRPr="008D429B">
        <w:t xml:space="preserve"> de los objetivos</w:t>
      </w:r>
      <w:bookmarkEnd w:id="107"/>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108" w:name="_Toc272706824"/>
      <w:r w:rsidRPr="008D429B">
        <w:t xml:space="preserve">La clase </w:t>
      </w:r>
      <w:r w:rsidR="00091208">
        <w:t>vtkTensorGlyphDTI</w:t>
      </w:r>
      <w:r w:rsidRPr="008D429B">
        <w:t xml:space="preserve"> frente a vtkTensorGlyph</w:t>
      </w:r>
      <w:bookmarkEnd w:id="108"/>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00091208">
        <w:rPr>
          <w:i/>
          <w:lang w:eastAsia="es-ES"/>
        </w:rPr>
        <w:t>vtkTensorGlyphDTI</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w:t>
      </w:r>
      <w:r w:rsidRPr="008D429B">
        <w:rPr>
          <w:lang w:eastAsia="es-ES"/>
        </w:rPr>
        <w:lastRenderedPageBreak/>
        <w:t xml:space="preserve">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t xml:space="preserve">Obviando las diferencias anteriores, la generación de glifos tiene en líneas generales los mismos pasos en ambas clases: extracción del tensor, obtención de </w:t>
      </w:r>
      <w:r w:rsidRPr="008D429B">
        <w:rPr>
          <w:lang w:eastAsia="es-ES"/>
        </w:rPr>
        <w:lastRenderedPageBreak/>
        <w:t xml:space="preserve">autovalores y autovectores, aplicación de la transformación a la fuente, generación de celdas, inclusión de los elementos en el volumen de salida. Sin embargo, cabe mencionar que en </w:t>
      </w:r>
      <w:r w:rsidR="00091208">
        <w:rPr>
          <w:i/>
          <w:lang w:eastAsia="es-ES"/>
        </w:rPr>
        <w:t>vtkTensorGlyphDTI</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109" w:name="_Toc272706825"/>
      <w:r>
        <w:t>U</w:t>
      </w:r>
      <w:r w:rsidR="008D429B" w:rsidRPr="008D429B">
        <w:t>so de la clase</w:t>
      </w:r>
      <w:bookmarkEnd w:id="109"/>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00091208">
        <w:rPr>
          <w:i/>
          <w:lang w:eastAsia="es-ES"/>
        </w:rPr>
        <w:t>vtkTensorGlyphDTI</w:t>
      </w:r>
      <w:r w:rsidRPr="008D429B">
        <w:rPr>
          <w:lang w:eastAsia="es-ES"/>
        </w:rPr>
        <w:t xml:space="preserve"> se sitúa en los primeros pasos del pipeline de VTK, al hacer la transición entre un conjunto de datos y un volumen preparado para visualizar. Así, si se dispone </w:t>
      </w:r>
      <w:r w:rsidR="00871828">
        <w:rPr>
          <w:lang w:eastAsia="es-ES"/>
        </w:rPr>
        <w:t>de una imagen tensorial como las que emplea</w:t>
      </w:r>
      <w:r w:rsidRPr="008D429B">
        <w:rPr>
          <w:lang w:eastAsia="es-ES"/>
        </w:rPr>
        <w:t xml:space="preserve">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w:t>
      </w:r>
      <w:r w:rsidR="00871828">
        <w:rPr>
          <w:lang w:eastAsia="es-ES"/>
        </w:rPr>
        <w:t>las preferencias del usuario</w:t>
      </w:r>
      <w:r w:rsidRPr="008D429B">
        <w:rPr>
          <w:lang w:eastAsia="es-ES"/>
        </w:rPr>
        <w:t>, se especificarán los límites de visualización (</w:t>
      </w:r>
      <w:r w:rsidRPr="00E50F85">
        <w:rPr>
          <w:i/>
          <w:lang w:eastAsia="es-ES"/>
        </w:rPr>
        <w:t>Bounds</w:t>
      </w:r>
      <w:r w:rsidRPr="008D429B">
        <w:rPr>
          <w:lang w:eastAsia="es-ES"/>
        </w:rPr>
        <w:t>) de planos, o un conjunto de puntos VTK (</w:t>
      </w:r>
      <w:r w:rsidRPr="00E50F85">
        <w:rPr>
          <w:i/>
          <w:lang w:eastAsia="es-ES"/>
        </w:rPr>
        <w:t>vtkPoints</w:t>
      </w:r>
      <w:r w:rsidRPr="008D429B">
        <w:rPr>
          <w:lang w:eastAsia="es-ES"/>
        </w:rPr>
        <w:t xml:space="preserve">) para la </w:t>
      </w:r>
      <w:r w:rsidR="00871828">
        <w:rPr>
          <w:lang w:eastAsia="es-ES"/>
        </w:rPr>
        <w:t>representación de glifos</w:t>
      </w:r>
      <w:r w:rsidRPr="008D429B">
        <w:rPr>
          <w:lang w:eastAsia="es-ES"/>
        </w:rPr>
        <w:t xml:space="preserve">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871828" w:rsidRDefault="00871828" w:rsidP="00B62C42">
      <w:pPr>
        <w:rPr>
          <w:lang w:eastAsia="es-ES"/>
        </w:rPr>
      </w:pPr>
    </w:p>
    <w:p w:rsidR="00871828" w:rsidRDefault="00871828" w:rsidP="00B62C42">
      <w:pPr>
        <w:rPr>
          <w:lang w:eastAsia="es-ES"/>
        </w:rPr>
      </w:pPr>
      <w:r>
        <w:rPr>
          <w:lang w:eastAsia="es-ES"/>
        </w:rPr>
        <w:t xml:space="preserve">A continuación se muestra una pequeña porción de código mostrando el uso de la clase: </w:t>
      </w:r>
    </w:p>
    <w:p w:rsidR="00B62C42" w:rsidRDefault="00B62C42" w:rsidP="00B62C42">
      <w:pPr>
        <w:rPr>
          <w:rFonts w:ascii="Times New Roman" w:hAnsi="Times New Roman" w:cs="Times New Roman"/>
          <w:sz w:val="27"/>
          <w:szCs w:val="27"/>
          <w:lang w:eastAsia="es-ES"/>
        </w:rPr>
      </w:pPr>
    </w:p>
    <w:p w:rsidR="00871828" w:rsidRPr="00871828" w:rsidRDefault="00871828" w:rsidP="00871828">
      <w:pPr>
        <w:pStyle w:val="Cdigo"/>
      </w:pPr>
      <w:r w:rsidRPr="00871828">
        <w:tab/>
        <w:t>vtkTensorGlyphDTI *gen = new vtkTensorGlyphDTI();</w:t>
      </w:r>
    </w:p>
    <w:p w:rsidR="00871828" w:rsidRDefault="00871828" w:rsidP="00871828">
      <w:pPr>
        <w:pStyle w:val="Cdigo"/>
      </w:pPr>
      <w:r w:rsidRPr="00871828">
        <w:tab/>
        <w:t>gen-&gt;SetInput</w:t>
      </w:r>
      <w:r w:rsidR="007B4F33">
        <w:t>(imagen</w:t>
      </w:r>
      <w:r w:rsidRPr="00871828">
        <w:t>);</w:t>
      </w:r>
    </w:p>
    <w:p w:rsidR="007B4F33" w:rsidRPr="00871828" w:rsidRDefault="007B4F33" w:rsidP="00871828">
      <w:pPr>
        <w:pStyle w:val="Cdigo"/>
      </w:pPr>
      <w:r>
        <w:tab/>
      </w:r>
      <w:r w:rsidRPr="007B4F33">
        <w:t>gen-&gt;SetGlyphType(vtkTensorGlyphDTI::ELLIPSOID);</w:t>
      </w:r>
    </w:p>
    <w:p w:rsidR="00871828" w:rsidRDefault="007B4F33" w:rsidP="007B4F33">
      <w:pPr>
        <w:pStyle w:val="Cdigo"/>
      </w:pPr>
      <w:r>
        <w:tab/>
      </w:r>
      <w:r w:rsidRPr="007B4F33">
        <w:t>gen-&gt;SetColorMode(vtkTensorGlyphDTI::COLOR_BY_FA);</w:t>
      </w:r>
    </w:p>
    <w:p w:rsidR="007B4F33" w:rsidRDefault="007B4F33" w:rsidP="007B4F33">
      <w:pPr>
        <w:pStyle w:val="Cdigo"/>
      </w:pPr>
      <w:r>
        <w:tab/>
      </w:r>
      <w:r w:rsidRPr="007B4F33">
        <w:t>gen-&gt;SetFilterMode(vtkTensorGlyphDTI::FILTER_BY_FA);</w:t>
      </w:r>
    </w:p>
    <w:p w:rsidR="007B4F33" w:rsidRDefault="007B4F33" w:rsidP="007B4F33">
      <w:pPr>
        <w:pStyle w:val="Cdigo"/>
      </w:pPr>
      <w:r>
        <w:lastRenderedPageBreak/>
        <w:tab/>
        <w:t>gen-&gt;SetFilterThreshold(</w:t>
      </w:r>
      <w:r w:rsidR="005E1FCE">
        <w:t>0.1</w:t>
      </w:r>
      <w:r>
        <w:t>);</w:t>
      </w:r>
    </w:p>
    <w:p w:rsidR="007B4F33" w:rsidRDefault="007B4F33" w:rsidP="007B4F33">
      <w:pPr>
        <w:pStyle w:val="Cdigo"/>
      </w:pPr>
      <w:r>
        <w:tab/>
      </w:r>
      <w:r w:rsidRPr="007B4F33">
        <w:t>gen-&gt;SetBounds</w:t>
      </w:r>
      <w:r>
        <w:t>(0,100, 0,100, 0, 41</w:t>
      </w:r>
      <w:r w:rsidRPr="007B4F33">
        <w:t>);</w:t>
      </w:r>
    </w:p>
    <w:p w:rsidR="007B4F33" w:rsidRDefault="007B4F33" w:rsidP="007B4F33">
      <w:pPr>
        <w:pStyle w:val="Cdigo"/>
      </w:pPr>
    </w:p>
    <w:p w:rsidR="007B4F33" w:rsidRDefault="007B4F33" w:rsidP="007B4F33">
      <w:pPr>
        <w:pStyle w:val="Cdigo"/>
      </w:pPr>
      <w:r>
        <w:tab/>
        <w:t>vtkPolyData *glifos = vtkPolyData::New();</w:t>
      </w:r>
    </w:p>
    <w:p w:rsidR="00871828" w:rsidRDefault="007B4F33" w:rsidP="007B4F33">
      <w:pPr>
        <w:pStyle w:val="Cdigo"/>
      </w:pPr>
      <w:r>
        <w:tab/>
      </w:r>
      <w:r w:rsidRPr="007B4F33">
        <w:t>gen-&gt;GetOutput(glifos);</w:t>
      </w:r>
    </w:p>
    <w:p w:rsidR="00871828" w:rsidRDefault="00871828" w:rsidP="00871828">
      <w:pPr>
        <w:rPr>
          <w:rFonts w:ascii="Times New Roman" w:hAnsi="Times New Roman" w:cs="Times New Roman"/>
          <w:sz w:val="27"/>
          <w:szCs w:val="27"/>
          <w:lang w:eastAsia="es-ES"/>
        </w:rPr>
      </w:pPr>
    </w:p>
    <w:p w:rsidR="007B4F33" w:rsidRDefault="007B4F33" w:rsidP="007B4F33">
      <w:pPr>
        <w:rPr>
          <w:lang w:eastAsia="es-ES"/>
        </w:rPr>
      </w:pPr>
      <w:r>
        <w:rPr>
          <w:lang w:eastAsia="es-ES"/>
        </w:rPr>
        <w:t>E</w:t>
      </w:r>
      <w:r w:rsidR="005E1FCE">
        <w:rPr>
          <w:lang w:eastAsia="es-ES"/>
        </w:rPr>
        <w:t>n este ejemplo se obtienen glifos elipsoidales coloreados según su anisotropía fraccional. Sólo se dibujan los tensores comprendidos entre los planos 0 y 100 en X e Y, y 0 y 41 en Z, y sólo si su FA es mayor que 0.1. Además, las variables que no se han especificado tienen valores por defecto, por lo que la resolución de los elipsoides será 8 tanto en theta como en phi.</w:t>
      </w:r>
    </w:p>
    <w:p w:rsidR="007B4F33" w:rsidRDefault="007B4F33" w:rsidP="00871828">
      <w:pPr>
        <w:rPr>
          <w:rFonts w:ascii="Times New Roman" w:hAnsi="Times New Roman" w:cs="Times New Roman"/>
          <w:sz w:val="27"/>
          <w:szCs w:val="27"/>
          <w:lang w:eastAsia="es-ES"/>
        </w:rPr>
      </w:pPr>
    </w:p>
    <w:p w:rsidR="007B4F33" w:rsidRDefault="007B4F33" w:rsidP="00871828">
      <w:pPr>
        <w:rPr>
          <w:rFonts w:ascii="Times New Roman" w:hAnsi="Times New Roman" w:cs="Times New Roman"/>
          <w:sz w:val="27"/>
          <w:szCs w:val="27"/>
          <w:lang w:eastAsia="es-ES"/>
        </w:rPr>
      </w:pPr>
    </w:p>
    <w:p w:rsidR="00B62C42" w:rsidRDefault="008D429B" w:rsidP="00A13229">
      <w:pPr>
        <w:pStyle w:val="Ttulo2"/>
      </w:pPr>
      <w:bookmarkStart w:id="110" w:name="_Toc272706826"/>
      <w:r w:rsidRPr="008D429B">
        <w:t>Código en TensorConsole</w:t>
      </w:r>
      <w:bookmarkEnd w:id="110"/>
    </w:p>
    <w:p w:rsidR="00B62C42" w:rsidRDefault="00B62C42" w:rsidP="00B62C42">
      <w:pPr>
        <w:rPr>
          <w:lang w:eastAsia="es-ES"/>
        </w:rPr>
      </w:pPr>
    </w:p>
    <w:p w:rsidR="00B62C42" w:rsidRDefault="008D429B" w:rsidP="00B62C42">
      <w:pPr>
        <w:rPr>
          <w:lang w:eastAsia="es-ES"/>
        </w:rPr>
      </w:pPr>
      <w:r w:rsidRPr="008D429B">
        <w:rPr>
          <w:lang w:eastAsia="es-ES"/>
        </w:rPr>
        <w:t>La interfaz para glifos DTI cuenta con varios métodos y variables</w:t>
      </w:r>
      <w:r w:rsidR="00DB7B15">
        <w:rPr>
          <w:lang w:eastAsia="es-ES"/>
        </w:rPr>
        <w:t>, añadidos a</w:t>
      </w:r>
      <w:r w:rsidRPr="008D429B">
        <w:rPr>
          <w:lang w:eastAsia="es-ES"/>
        </w:rPr>
        <w:t xml:space="preserve"> la clase </w:t>
      </w:r>
      <w:r w:rsidRPr="00E50F85">
        <w:rPr>
          <w:i/>
          <w:lang w:eastAsia="es-ES"/>
        </w:rPr>
        <w:t>TensorConsole</w:t>
      </w:r>
      <w:r w:rsidRPr="008D429B">
        <w:rPr>
          <w:lang w:eastAsia="es-ES"/>
        </w:rPr>
        <w:t xml:space="preserve">. Estos métodos sirven de puente entre la interfaz de gráfica y la clase </w:t>
      </w:r>
      <w:r w:rsidR="00091208">
        <w:rPr>
          <w:i/>
          <w:lang w:eastAsia="es-ES"/>
        </w:rPr>
        <w:t>vtkTensorGlyphDTI</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lastRenderedPageBreak/>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0069BE" w:rsidP="00B62C42">
      <w:pPr>
        <w:pStyle w:val="Cdigo"/>
        <w:rPr>
          <w:rFonts w:ascii="Times New Roman" w:hAnsi="Times New Roman" w:cs="Times New Roman"/>
          <w:sz w:val="27"/>
          <w:szCs w:val="27"/>
        </w:rPr>
      </w:pPr>
      <w:r>
        <w:tab/>
      </w:r>
      <w:r w:rsidR="008D429B"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0069BE" w:rsidP="00B62C42">
      <w:pPr>
        <w:pStyle w:val="Cdigo"/>
        <w:rPr>
          <w:rFonts w:ascii="Times New Roman" w:hAnsi="Times New Roman" w:cs="Times New Roman"/>
          <w:sz w:val="27"/>
          <w:szCs w:val="27"/>
        </w:rPr>
      </w:pPr>
      <w:r>
        <w:tab/>
      </w:r>
      <w:r w:rsidR="008D429B"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00091208">
        <w:rPr>
          <w:i/>
          <w:lang w:eastAsia="es-ES"/>
        </w:rPr>
        <w:t>vtkTensorGlyphDTI</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00091208">
        <w:rPr>
          <w:i/>
          <w:lang w:eastAsia="es-ES"/>
        </w:rPr>
        <w:t>vtkTensorGlyphDTI</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00091208">
        <w:rPr>
          <w:i/>
          <w:lang w:eastAsia="es-ES"/>
        </w:rPr>
        <w:t>vtkTensorGlyphDTI</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111" w:name="_Toc272706827"/>
      <w:r w:rsidRPr="008D429B">
        <w:t>Interfaz de usuario</w:t>
      </w:r>
      <w:bookmarkEnd w:id="111"/>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t xml:space="preserve">La </w:t>
      </w:r>
      <w:fldSimple w:instr=" REF _Ref266126862 \h  \* MERGEFORMAT ">
        <w:r w:rsidR="004617F4">
          <w:rPr>
            <w:lang w:eastAsia="es-ES"/>
          </w:rPr>
          <w:t>Figura 6.2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9D6D6F" w:rsidRDefault="009D6D6F" w:rsidP="009D6D6F">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Pr>
          <w:lang w:eastAsia="es-ES"/>
        </w:rPr>
        <w:t>s parámetros de los glifos. Todo</w:t>
      </w:r>
      <w:r w:rsidRPr="008D429B">
        <w:rPr>
          <w:lang w:eastAsia="es-ES"/>
        </w:rPr>
        <w:t>s los parámetros y opciones que se explican a continuación requieren dibujar de nuevo los glifos para tener efecto, a excepción de la opacidad de los glifos, que cambia de forma dinámica.</w:t>
      </w:r>
    </w:p>
    <w:p w:rsidR="009D6D6F" w:rsidRDefault="009D6D6F" w:rsidP="00B62C42">
      <w:pPr>
        <w:rPr>
          <w:lang w:eastAsia="es-ES"/>
        </w:rPr>
      </w:pPr>
    </w:p>
    <w:p w:rsidR="00871B0F" w:rsidRDefault="00871B0F" w:rsidP="00871B0F">
      <w:pPr>
        <w:keepNext/>
      </w:pPr>
      <w:r>
        <w:rPr>
          <w:noProof/>
          <w:lang w:eastAsia="es-ES"/>
        </w:rPr>
        <w:lastRenderedPageBreak/>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12" w:name="_Ref266126862"/>
      <w:bookmarkStart w:id="113" w:name="_Toc272706869"/>
      <w:r>
        <w:t xml:space="preserve">Figura </w:t>
      </w:r>
      <w:fldSimple w:instr=" STYLEREF 1 \s ">
        <w:r w:rsidR="004617F4">
          <w:rPr>
            <w:noProof/>
          </w:rPr>
          <w:t>6</w:t>
        </w:r>
      </w:fldSimple>
      <w:r w:rsidR="003879FA">
        <w:t>.</w:t>
      </w:r>
      <w:fldSimple w:instr=" SEQ Figura \* ARABIC \s 1 ">
        <w:r w:rsidR="004617F4">
          <w:rPr>
            <w:noProof/>
          </w:rPr>
          <w:t>2</w:t>
        </w:r>
      </w:fldSimple>
      <w:bookmarkEnd w:id="112"/>
      <w:r>
        <w:t>. Interfaz de usuario para glifos en DTI</w:t>
      </w:r>
      <w:bookmarkEnd w:id="113"/>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En el cuadro Recorte de planos se especifican los límites de visualización de glifos para cada plano del espacio. En cada barra de desplazamiento aparecen dos elementos móviles, que marcan los índices mínimo y máximo para cada plano.</w:t>
      </w:r>
      <w:r w:rsidR="00871B0F">
        <w:rPr>
          <w:lang w:eastAsia="es-ES"/>
        </w:rPr>
        <w:t xml:space="preserve"> </w:t>
      </w:r>
      <w:r w:rsidR="0090780D">
        <w:rPr>
          <w:lang w:eastAsia="es-ES"/>
        </w:rPr>
        <w:t>Como se observa en la</w:t>
      </w:r>
      <w:r w:rsidR="00871B0F">
        <w:rPr>
          <w:lang w:eastAsia="es-ES"/>
        </w:rPr>
        <w:t xml:space="preserve"> </w:t>
      </w:r>
      <w:r w:rsidR="00B342F2">
        <w:rPr>
          <w:lang w:eastAsia="es-ES"/>
        </w:rPr>
        <w:fldChar w:fldCharType="begin"/>
      </w:r>
      <w:r w:rsidR="00871B0F">
        <w:rPr>
          <w:lang w:eastAsia="es-ES"/>
        </w:rPr>
        <w:instrText xml:space="preserve"> REF _Ref266127308 \h </w:instrText>
      </w:r>
      <w:r w:rsidR="00B342F2">
        <w:rPr>
          <w:lang w:eastAsia="es-ES"/>
        </w:rPr>
      </w:r>
      <w:r w:rsidR="00B342F2">
        <w:rPr>
          <w:lang w:eastAsia="es-ES"/>
        </w:rPr>
        <w:fldChar w:fldCharType="separate"/>
      </w:r>
      <w:r w:rsidR="004617F4">
        <w:t xml:space="preserve">Figura </w:t>
      </w:r>
      <w:r w:rsidR="004617F4">
        <w:rPr>
          <w:noProof/>
        </w:rPr>
        <w:t>6</w:t>
      </w:r>
      <w:r w:rsidR="004617F4">
        <w:t>.</w:t>
      </w:r>
      <w:r w:rsidR="004617F4">
        <w:rPr>
          <w:noProof/>
        </w:rPr>
        <w:t>3</w:t>
      </w:r>
      <w:r w:rsidR="00B342F2">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14" w:name="_Ref266127308"/>
      <w:bookmarkStart w:id="115" w:name="_Toc272706870"/>
      <w:r>
        <w:t xml:space="preserve">Figura </w:t>
      </w:r>
      <w:fldSimple w:instr=" STYLEREF 1 \s ">
        <w:r w:rsidR="004617F4">
          <w:rPr>
            <w:noProof/>
          </w:rPr>
          <w:t>6</w:t>
        </w:r>
      </w:fldSimple>
      <w:r w:rsidR="003879FA">
        <w:t>.</w:t>
      </w:r>
      <w:fldSimple w:instr=" SEQ Figura \* ARABIC \s 1 ">
        <w:r w:rsidR="004617F4">
          <w:rPr>
            <w:noProof/>
          </w:rPr>
          <w:t>3</w:t>
        </w:r>
      </w:fldSimple>
      <w:bookmarkEnd w:id="114"/>
      <w:r>
        <w:t xml:space="preserve">. Aspecto </w:t>
      </w:r>
      <w:r w:rsidR="0090780D">
        <w:t>al variar los índices de recorte de planos</w:t>
      </w:r>
      <w:bookmarkEnd w:id="115"/>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lastRenderedPageBreak/>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4617F4">
          <w:rPr>
            <w:lang w:eastAsia="es-ES"/>
          </w:rPr>
          <w:t>Figura 6.2</w:t>
        </w:r>
      </w:fldSimple>
      <w:r w:rsidRPr="00871B0F">
        <w:rPr>
          <w:lang w:eastAsia="es-ES"/>
        </w:rPr>
        <w:t>.</w:t>
      </w:r>
    </w:p>
    <w:p w:rsidR="009D6D6F" w:rsidRDefault="009D6D6F" w:rsidP="00B62C42">
      <w:pPr>
        <w:rPr>
          <w:lang w:eastAsia="es-ES"/>
        </w:rPr>
      </w:pPr>
    </w:p>
    <w:p w:rsidR="009D6D6F" w:rsidRDefault="009D6D6F" w:rsidP="00B62C42">
      <w:pPr>
        <w:rPr>
          <w:lang w:eastAsia="es-ES"/>
        </w:rPr>
      </w:pPr>
    </w:p>
    <w:p w:rsidR="00666138" w:rsidRDefault="00BD4CD2" w:rsidP="00BD4CD2">
      <w:pPr>
        <w:pStyle w:val="Ttulo2"/>
      </w:pPr>
      <w:bookmarkStart w:id="116" w:name="_Toc272706828"/>
      <w:r>
        <w:t>Manual de uso de la interfaz</w:t>
      </w:r>
      <w:bookmarkEnd w:id="116"/>
    </w:p>
    <w:p w:rsidR="00C14E9D" w:rsidRDefault="00C14E9D" w:rsidP="00E85E5B">
      <w:pPr>
        <w:pStyle w:val="Ttulo4"/>
      </w:pPr>
    </w:p>
    <w:p w:rsidR="00B62C42" w:rsidRDefault="00BD4CD2" w:rsidP="00E85E5B">
      <w:pPr>
        <w:pStyle w:val="Ttulo4"/>
      </w:pPr>
      <w:r>
        <w:t>Visualización</w:t>
      </w:r>
      <w:r w:rsidR="008D429B" w:rsidRPr="008D429B">
        <w:t xml:space="preserve">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AF0BD2">
      <w:pPr>
        <w:pStyle w:val="Prrafodelista"/>
        <w:numPr>
          <w:ilvl w:val="0"/>
          <w:numId w:val="10"/>
        </w:numPr>
        <w:ind w:left="709" w:hanging="283"/>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Activar la orientación u orientaciones que se desea visualizar (Sagital, Coronal, Axial).</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AF0BD2">
      <w:pPr>
        <w:pStyle w:val="Prrafodelista"/>
        <w:ind w:left="709" w:hanging="283"/>
        <w:rPr>
          <w:lang w:eastAsia="es-ES"/>
        </w:rPr>
      </w:pPr>
    </w:p>
    <w:p w:rsidR="008D429B" w:rsidRDefault="00EF12A5" w:rsidP="00AF0BD2">
      <w:pPr>
        <w:pStyle w:val="Prrafodelista"/>
        <w:numPr>
          <w:ilvl w:val="0"/>
          <w:numId w:val="10"/>
        </w:numPr>
        <w:ind w:left="709" w:hanging="283"/>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Configurar los parámetros preferidos para la visualización.</w:t>
      </w:r>
    </w:p>
    <w:p w:rsidR="0005415E" w:rsidRPr="008D429B" w:rsidRDefault="0005415E" w:rsidP="00AF0BD2">
      <w:pPr>
        <w:pStyle w:val="Prrafodelista"/>
        <w:ind w:left="709" w:hanging="283"/>
        <w:rPr>
          <w:lang w:eastAsia="es-ES"/>
        </w:rPr>
      </w:pPr>
    </w:p>
    <w:p w:rsidR="00EF12A5" w:rsidRDefault="008D429B" w:rsidP="00AF0BD2">
      <w:pPr>
        <w:pStyle w:val="Prrafodelista"/>
        <w:numPr>
          <w:ilvl w:val="0"/>
          <w:numId w:val="10"/>
        </w:numPr>
        <w:ind w:left="709" w:hanging="283"/>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9D6D6F" w:rsidRDefault="009D6D6F">
      <w:pPr>
        <w:tabs>
          <w:tab w:val="clear" w:pos="1701"/>
        </w:tabs>
        <w:spacing w:line="276" w:lineRule="auto"/>
        <w:ind w:firstLine="0"/>
        <w:contextualSpacing w:val="0"/>
        <w:jc w:val="left"/>
        <w:rPr>
          <w:rFonts w:asciiTheme="majorHAnsi" w:eastAsiaTheme="majorEastAsia" w:hAnsiTheme="majorHAnsi" w:cstheme="majorBidi"/>
          <w:b/>
          <w:bCs/>
          <w:i/>
          <w:iCs/>
        </w:rPr>
      </w:pPr>
      <w:r>
        <w:br w:type="page"/>
      </w:r>
    </w:p>
    <w:p w:rsidR="00A013CE" w:rsidRDefault="00BD4CD2" w:rsidP="00E85E5B">
      <w:pPr>
        <w:pStyle w:val="Ttulo4"/>
      </w:pPr>
      <w:r>
        <w:lastRenderedPageBreak/>
        <w:t>Visualización de</w:t>
      </w:r>
      <w:r w:rsidR="008D429B" w:rsidRPr="008D429B">
        <w:t xml:space="preserve">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F0BD2">
      <w:pPr>
        <w:pStyle w:val="Prrafodelista"/>
        <w:ind w:left="709" w:hanging="283"/>
        <w:rPr>
          <w:lang w:eastAsia="es-ES"/>
        </w:rPr>
      </w:pPr>
    </w:p>
    <w:p w:rsidR="008D429B" w:rsidRDefault="00EF12A5" w:rsidP="00AF0BD2">
      <w:pPr>
        <w:pStyle w:val="Prrafodelista"/>
        <w:numPr>
          <w:ilvl w:val="0"/>
          <w:numId w:val="11"/>
        </w:numPr>
        <w:ind w:left="709" w:hanging="283"/>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Configurar los parámetros preferidos para la visualización. El recorte de planos y el filtrado no tienen efecto en este caso.</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Default="00E03C73" w:rsidP="00E03C73">
      <w:pPr>
        <w:pStyle w:val="Prrafodelista"/>
        <w:ind w:left="927" w:firstLine="0"/>
        <w:rPr>
          <w:lang w:eastAsia="es-ES"/>
        </w:rPr>
      </w:pPr>
    </w:p>
    <w:p w:rsidR="000D4C8A" w:rsidRPr="008D429B" w:rsidRDefault="000D4C8A" w:rsidP="00E03C73">
      <w:pPr>
        <w:pStyle w:val="Prrafodelista"/>
        <w:ind w:left="927" w:firstLine="0"/>
        <w:rPr>
          <w:lang w:eastAsia="es-ES"/>
        </w:rPr>
      </w:pPr>
    </w:p>
    <w:p w:rsidR="008D4C67" w:rsidRDefault="008D4C67" w:rsidP="008D4C67">
      <w:pPr>
        <w:pStyle w:val="Ttulo2"/>
      </w:pPr>
      <w:bookmarkStart w:id="117" w:name="_Toc272706829"/>
      <w:r>
        <w:t>Pruebas</w:t>
      </w:r>
      <w:bookmarkEnd w:id="117"/>
    </w:p>
    <w:p w:rsidR="009D6D6F" w:rsidRDefault="009D6D6F" w:rsidP="008D4C67"/>
    <w:p w:rsidR="008D4C67" w:rsidRDefault="008D4C67" w:rsidP="008D4C67">
      <w:r>
        <w:t>Para evaluar el funcionamiento de la interfaz, se han realizado una serie de mediciones sobre el tiempo de carga, esto es, el tiempo que tarda el programa en dibujar los glifos. Este tiempo depende en esencia de tres factores: el número de glifos, la geometría del glifo y la resolución del mismo. Por ello, son éstas las variables que se han considerado a la hora de medir y comparar los tiempos.</w:t>
      </w:r>
    </w:p>
    <w:p w:rsidR="00EF29A1" w:rsidRDefault="00EF29A1" w:rsidP="008D4C67"/>
    <w:p w:rsidR="00EF29A1" w:rsidRDefault="00EF29A1" w:rsidP="00EF29A1">
      <w:r>
        <w:t xml:space="preserve">Las pruebas han sido realizadas sobre un equipo con un procesador Intel de doble núcleo a 1.8 GHz y 1 GB de memoria. Los valores de las tablas están promediados de 10 ejecuciones cada uno. </w:t>
      </w:r>
    </w:p>
    <w:p w:rsidR="008D4C67" w:rsidRDefault="008D4C67" w:rsidP="008D4C67"/>
    <w:p w:rsidR="008D4C67" w:rsidRDefault="008D4C67" w:rsidP="008D4C67">
      <w:r>
        <w:t xml:space="preserve">En la </w:t>
      </w:r>
      <w:r w:rsidR="00B342F2">
        <w:fldChar w:fldCharType="begin"/>
      </w:r>
      <w:r w:rsidR="000B1C44">
        <w:instrText xml:space="preserve"> REF _Ref272234965 \h </w:instrText>
      </w:r>
      <w:r w:rsidR="00B342F2">
        <w:fldChar w:fldCharType="separate"/>
      </w:r>
      <w:r w:rsidR="004617F4" w:rsidRPr="003F5AE0">
        <w:t xml:space="preserve">Figura </w:t>
      </w:r>
      <w:r w:rsidR="004617F4">
        <w:rPr>
          <w:noProof/>
        </w:rPr>
        <w:t>6</w:t>
      </w:r>
      <w:r w:rsidR="004617F4">
        <w:t>.</w:t>
      </w:r>
      <w:r w:rsidR="004617F4">
        <w:rPr>
          <w:noProof/>
        </w:rPr>
        <w:t>4</w:t>
      </w:r>
      <w:r w:rsidR="00B342F2">
        <w:fldChar w:fldCharType="end"/>
      </w:r>
      <w:r>
        <w:t>, se muestra una tabla con los tiempos de carga para distintos números de glifos. Los números corresponden al número de glifos en un corte típico en el plano coronal</w:t>
      </w:r>
      <w:r w:rsidR="003F5AE0">
        <w:t xml:space="preserve"> (2740 glifos)</w:t>
      </w:r>
      <w:r>
        <w:t>, sagital</w:t>
      </w:r>
      <w:r w:rsidR="003F5AE0">
        <w:t xml:space="preserve"> (3850)</w:t>
      </w:r>
      <w:r>
        <w:t xml:space="preserve"> y axial</w:t>
      </w:r>
      <w:r w:rsidR="003F5AE0">
        <w:t xml:space="preserve"> (9460)</w:t>
      </w:r>
      <w:r>
        <w:t xml:space="preserve"> </w:t>
      </w:r>
      <w:r>
        <w:lastRenderedPageBreak/>
        <w:t>respectivamente. Se han empleado glifos elipsoidales con resolución 8 tanto en phi como en theta.</w:t>
      </w:r>
    </w:p>
    <w:p w:rsidR="008D4C67" w:rsidRDefault="008D4C67" w:rsidP="008D4C67"/>
    <w:p w:rsidR="008D4C67" w:rsidRDefault="008D4C67" w:rsidP="008D4C67">
      <w:r>
        <w:t xml:space="preserve">En la </w:t>
      </w:r>
      <w:r w:rsidR="00B342F2">
        <w:fldChar w:fldCharType="begin"/>
      </w:r>
      <w:r w:rsidR="000B1C44">
        <w:instrText xml:space="preserve"> REF _Ref272235019 \h </w:instrText>
      </w:r>
      <w:r w:rsidR="00B342F2">
        <w:fldChar w:fldCharType="separate"/>
      </w:r>
      <w:r w:rsidR="004617F4" w:rsidRPr="003F5AE0">
        <w:t xml:space="preserve">Figura </w:t>
      </w:r>
      <w:r w:rsidR="004617F4">
        <w:rPr>
          <w:noProof/>
        </w:rPr>
        <w:t>6</w:t>
      </w:r>
      <w:r w:rsidR="004617F4">
        <w:t>.</w:t>
      </w:r>
      <w:r w:rsidR="004617F4">
        <w:rPr>
          <w:noProof/>
        </w:rPr>
        <w:t>5</w:t>
      </w:r>
      <w:r w:rsidR="00B342F2">
        <w:fldChar w:fldCharType="end"/>
      </w:r>
      <w:r>
        <w:t xml:space="preserve"> se muestra una tabla con los tiempos de carga para diferentes geometrías de glifos. En la tabla se comparan elipsoides, cuboides y supercuádricas. La resolución para elipsoides y supercuádricas es la misma, 8 en phi y theta, y la medición se ha hecho para el plano sagital (3.850 glifos).</w:t>
      </w:r>
    </w:p>
    <w:p w:rsidR="008D4C67" w:rsidRDefault="008D4C67" w:rsidP="008D4C67"/>
    <w:p w:rsidR="008D4C67" w:rsidRDefault="008D4C67" w:rsidP="008D4C67">
      <w:r>
        <w:t xml:space="preserve">En la </w:t>
      </w:r>
      <w:r w:rsidR="00B342F2">
        <w:fldChar w:fldCharType="begin"/>
      </w:r>
      <w:r w:rsidR="000B1C44">
        <w:instrText xml:space="preserve"> REF _Ref272234983 \h </w:instrText>
      </w:r>
      <w:r w:rsidR="00B342F2">
        <w:fldChar w:fldCharType="separate"/>
      </w:r>
      <w:r w:rsidR="004617F4" w:rsidRPr="003F5AE0">
        <w:t xml:space="preserve">Figura </w:t>
      </w:r>
      <w:r w:rsidR="004617F4">
        <w:rPr>
          <w:noProof/>
        </w:rPr>
        <w:t>6</w:t>
      </w:r>
      <w:r w:rsidR="004617F4">
        <w:t>.</w:t>
      </w:r>
      <w:r w:rsidR="004617F4">
        <w:rPr>
          <w:noProof/>
        </w:rPr>
        <w:t>6</w:t>
      </w:r>
      <w:r w:rsidR="00B342F2">
        <w:fldChar w:fldCharType="end"/>
      </w:r>
      <w:r w:rsidR="000B1C44">
        <w:t xml:space="preserve"> </w:t>
      </w:r>
      <w:r>
        <w:t>aparece una tabla que muestra el efecto de la variación de la resolución en el tiempo de carga. Para ello, se han empleado glifos elipsoidales y cuatro resoluciones diferentes (aunque siempre la misma en phi y theta). Las mediciones se han realizado, de nuevo, para el plano sagital (</w:t>
      </w:r>
      <w:r w:rsidR="00354408">
        <w:t>3850 glifos).</w:t>
      </w:r>
    </w:p>
    <w:p w:rsidR="000D4C8A" w:rsidRDefault="000D4C8A"/>
    <w:p w:rsidR="009977AF" w:rsidRDefault="009977AF"/>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2019"/>
        <w:gridCol w:w="2019"/>
        <w:gridCol w:w="2019"/>
        <w:gridCol w:w="2020"/>
      </w:tblGrid>
      <w:tr w:rsidR="00354408" w:rsidTr="003F5AE0">
        <w:trPr>
          <w:trHeight w:val="512"/>
        </w:trPr>
        <w:tc>
          <w:tcPr>
            <w:tcW w:w="2019" w:type="dxa"/>
            <w:tcBorders>
              <w:right w:val="single" w:sz="8" w:space="0" w:color="000000" w:themeColor="text1"/>
            </w:tcBorders>
            <w:shd w:val="pct10" w:color="auto" w:fill="auto"/>
            <w:vAlign w:val="center"/>
          </w:tcPr>
          <w:p w:rsidR="00354408" w:rsidRDefault="00354408" w:rsidP="00354408">
            <w:pPr>
              <w:ind w:firstLine="0"/>
              <w:jc w:val="center"/>
            </w:pPr>
            <w:r>
              <w:t>Número de glifos</w:t>
            </w:r>
          </w:p>
        </w:tc>
        <w:tc>
          <w:tcPr>
            <w:tcW w:w="2019" w:type="dxa"/>
            <w:tcBorders>
              <w:left w:val="single" w:sz="8" w:space="0" w:color="000000" w:themeColor="text1"/>
            </w:tcBorders>
            <w:shd w:val="pct10" w:color="auto" w:fill="auto"/>
            <w:vAlign w:val="center"/>
          </w:tcPr>
          <w:p w:rsidR="00354408" w:rsidRDefault="00354408" w:rsidP="003F5AE0">
            <w:pPr>
              <w:ind w:firstLine="0"/>
              <w:jc w:val="center"/>
            </w:pPr>
            <w:r>
              <w:t>2740</w:t>
            </w:r>
          </w:p>
        </w:tc>
        <w:tc>
          <w:tcPr>
            <w:tcW w:w="2019" w:type="dxa"/>
            <w:shd w:val="pct10" w:color="auto" w:fill="auto"/>
            <w:vAlign w:val="center"/>
          </w:tcPr>
          <w:p w:rsidR="00354408" w:rsidRDefault="00354408" w:rsidP="003F5AE0">
            <w:pPr>
              <w:ind w:firstLine="0"/>
              <w:jc w:val="center"/>
            </w:pPr>
            <w:r>
              <w:t>3850</w:t>
            </w:r>
          </w:p>
        </w:tc>
        <w:tc>
          <w:tcPr>
            <w:tcW w:w="2020" w:type="dxa"/>
            <w:shd w:val="pct10" w:color="auto" w:fill="auto"/>
            <w:vAlign w:val="center"/>
          </w:tcPr>
          <w:p w:rsidR="00354408" w:rsidRDefault="00354408" w:rsidP="003F5AE0">
            <w:pPr>
              <w:ind w:firstLine="0"/>
              <w:jc w:val="center"/>
            </w:pPr>
            <w:r>
              <w:t>9460</w:t>
            </w:r>
          </w:p>
        </w:tc>
      </w:tr>
      <w:tr w:rsidR="00354408" w:rsidTr="003F5AE0">
        <w:trPr>
          <w:trHeight w:val="554"/>
        </w:trPr>
        <w:tc>
          <w:tcPr>
            <w:tcW w:w="2019" w:type="dxa"/>
            <w:tcBorders>
              <w:right w:val="single" w:sz="8" w:space="0" w:color="000000" w:themeColor="text1"/>
            </w:tcBorders>
            <w:shd w:val="clear" w:color="auto" w:fill="auto"/>
            <w:vAlign w:val="center"/>
          </w:tcPr>
          <w:p w:rsidR="00354408" w:rsidRDefault="00354408" w:rsidP="00354408">
            <w:pPr>
              <w:ind w:firstLine="0"/>
              <w:jc w:val="center"/>
            </w:pPr>
            <w:r>
              <w:t>Latencia</w:t>
            </w:r>
          </w:p>
        </w:tc>
        <w:tc>
          <w:tcPr>
            <w:tcW w:w="2019" w:type="dxa"/>
            <w:tcBorders>
              <w:left w:val="single" w:sz="8" w:space="0" w:color="000000" w:themeColor="text1"/>
            </w:tcBorders>
            <w:vAlign w:val="center"/>
          </w:tcPr>
          <w:p w:rsidR="00354408" w:rsidRDefault="00354408" w:rsidP="00354408">
            <w:pPr>
              <w:ind w:firstLine="0"/>
              <w:jc w:val="center"/>
            </w:pPr>
            <w:r>
              <w:t>0.9 s</w:t>
            </w:r>
          </w:p>
        </w:tc>
        <w:tc>
          <w:tcPr>
            <w:tcW w:w="2019" w:type="dxa"/>
            <w:vAlign w:val="center"/>
          </w:tcPr>
          <w:p w:rsidR="00354408" w:rsidRDefault="00354408" w:rsidP="00354408">
            <w:pPr>
              <w:ind w:firstLine="0"/>
              <w:jc w:val="center"/>
            </w:pPr>
            <w:r>
              <w:t>1.26 s</w:t>
            </w:r>
          </w:p>
        </w:tc>
        <w:tc>
          <w:tcPr>
            <w:tcW w:w="2020" w:type="dxa"/>
            <w:vAlign w:val="center"/>
          </w:tcPr>
          <w:p w:rsidR="00354408" w:rsidRDefault="00354408" w:rsidP="003F5AE0">
            <w:pPr>
              <w:keepNext/>
              <w:ind w:firstLine="0"/>
              <w:jc w:val="center"/>
            </w:pPr>
            <w:r>
              <w:t>2.6 s</w:t>
            </w:r>
          </w:p>
        </w:tc>
      </w:tr>
    </w:tbl>
    <w:p w:rsidR="003F5AE0" w:rsidRDefault="003F5AE0" w:rsidP="003F5AE0">
      <w:pPr>
        <w:pStyle w:val="Epgrafe"/>
        <w:ind w:firstLine="0"/>
        <w:rPr>
          <w:color w:val="auto"/>
        </w:rPr>
      </w:pPr>
    </w:p>
    <w:p w:rsidR="00354408" w:rsidRDefault="003F5AE0" w:rsidP="003F5AE0">
      <w:pPr>
        <w:pStyle w:val="Epgrafe"/>
        <w:ind w:firstLine="0"/>
        <w:rPr>
          <w:color w:val="auto"/>
        </w:rPr>
      </w:pPr>
      <w:bookmarkStart w:id="118" w:name="_Ref272234965"/>
      <w:bookmarkStart w:id="119" w:name="_Toc272706871"/>
      <w:r w:rsidRPr="003F5AE0">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4</w:t>
      </w:r>
      <w:r w:rsidR="003879FA">
        <w:rPr>
          <w:color w:val="auto"/>
        </w:rPr>
        <w:fldChar w:fldCharType="end"/>
      </w:r>
      <w:bookmarkEnd w:id="118"/>
      <w:r w:rsidRPr="003F5AE0">
        <w:rPr>
          <w:color w:val="auto"/>
        </w:rPr>
        <w:t xml:space="preserve">. Comparación </w:t>
      </w:r>
      <w:r w:rsidR="000B1C44">
        <w:rPr>
          <w:color w:val="auto"/>
        </w:rPr>
        <w:t>del tiempo de carga</w:t>
      </w:r>
      <w:r w:rsidRPr="003F5AE0">
        <w:rPr>
          <w:color w:val="auto"/>
        </w:rPr>
        <w:t xml:space="preserve"> en función del número de glifos</w:t>
      </w:r>
      <w:bookmarkEnd w:id="119"/>
    </w:p>
    <w:p w:rsidR="003F5AE0" w:rsidRDefault="003F5AE0" w:rsidP="003F5AE0"/>
    <w:p w:rsidR="003F5AE0" w:rsidRPr="003F5AE0" w:rsidRDefault="003F5AE0" w:rsidP="003F5AE0"/>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2019"/>
        <w:gridCol w:w="2019"/>
        <w:gridCol w:w="2019"/>
        <w:gridCol w:w="2020"/>
      </w:tblGrid>
      <w:tr w:rsidR="003F5AE0" w:rsidTr="00482C42">
        <w:trPr>
          <w:trHeight w:val="512"/>
        </w:trPr>
        <w:tc>
          <w:tcPr>
            <w:tcW w:w="2019" w:type="dxa"/>
            <w:tcBorders>
              <w:right w:val="single" w:sz="8" w:space="0" w:color="000000" w:themeColor="text1"/>
            </w:tcBorders>
            <w:shd w:val="pct10" w:color="auto" w:fill="auto"/>
            <w:vAlign w:val="center"/>
          </w:tcPr>
          <w:p w:rsidR="003F5AE0" w:rsidRDefault="003F5AE0" w:rsidP="00482C42">
            <w:pPr>
              <w:ind w:firstLine="0"/>
              <w:jc w:val="center"/>
            </w:pPr>
            <w:r>
              <w:t>Geometría de glifo</w:t>
            </w:r>
          </w:p>
        </w:tc>
        <w:tc>
          <w:tcPr>
            <w:tcW w:w="2019" w:type="dxa"/>
            <w:tcBorders>
              <w:left w:val="single" w:sz="8" w:space="0" w:color="000000" w:themeColor="text1"/>
            </w:tcBorders>
            <w:shd w:val="pct10" w:color="auto" w:fill="auto"/>
            <w:vAlign w:val="center"/>
          </w:tcPr>
          <w:p w:rsidR="003F5AE0" w:rsidRDefault="003F5AE0" w:rsidP="00482C42">
            <w:pPr>
              <w:ind w:firstLine="0"/>
              <w:jc w:val="center"/>
            </w:pPr>
            <w:r>
              <w:t>Elipsoide</w:t>
            </w:r>
          </w:p>
        </w:tc>
        <w:tc>
          <w:tcPr>
            <w:tcW w:w="2019" w:type="dxa"/>
            <w:shd w:val="pct10" w:color="auto" w:fill="auto"/>
            <w:vAlign w:val="center"/>
          </w:tcPr>
          <w:p w:rsidR="003F5AE0" w:rsidRDefault="003F5AE0" w:rsidP="00482C42">
            <w:pPr>
              <w:ind w:firstLine="0"/>
              <w:jc w:val="center"/>
            </w:pPr>
            <w:r>
              <w:t>Cuboide</w:t>
            </w:r>
          </w:p>
        </w:tc>
        <w:tc>
          <w:tcPr>
            <w:tcW w:w="2020" w:type="dxa"/>
            <w:shd w:val="pct10" w:color="auto" w:fill="auto"/>
            <w:vAlign w:val="center"/>
          </w:tcPr>
          <w:p w:rsidR="003F5AE0" w:rsidRDefault="003F5AE0" w:rsidP="00482C42">
            <w:pPr>
              <w:ind w:firstLine="0"/>
              <w:jc w:val="center"/>
            </w:pPr>
            <w:r>
              <w:t>Supercuádrica</w:t>
            </w:r>
          </w:p>
        </w:tc>
      </w:tr>
      <w:tr w:rsidR="003F5AE0" w:rsidTr="00482C42">
        <w:trPr>
          <w:trHeight w:val="554"/>
        </w:trPr>
        <w:tc>
          <w:tcPr>
            <w:tcW w:w="2019" w:type="dxa"/>
            <w:tcBorders>
              <w:right w:val="single" w:sz="8" w:space="0" w:color="000000" w:themeColor="text1"/>
            </w:tcBorders>
            <w:shd w:val="clear" w:color="auto" w:fill="auto"/>
            <w:vAlign w:val="center"/>
          </w:tcPr>
          <w:p w:rsidR="003F5AE0" w:rsidRDefault="003F5AE0" w:rsidP="00482C42">
            <w:pPr>
              <w:ind w:firstLine="0"/>
              <w:jc w:val="center"/>
            </w:pPr>
            <w:r>
              <w:t>Latencia</w:t>
            </w:r>
          </w:p>
        </w:tc>
        <w:tc>
          <w:tcPr>
            <w:tcW w:w="2019" w:type="dxa"/>
            <w:tcBorders>
              <w:left w:val="single" w:sz="8" w:space="0" w:color="000000" w:themeColor="text1"/>
            </w:tcBorders>
            <w:vAlign w:val="center"/>
          </w:tcPr>
          <w:p w:rsidR="003F5AE0" w:rsidRDefault="003F5AE0" w:rsidP="00482C42">
            <w:pPr>
              <w:ind w:firstLine="0"/>
              <w:jc w:val="center"/>
            </w:pPr>
            <w:r>
              <w:t>1.26 s</w:t>
            </w:r>
          </w:p>
        </w:tc>
        <w:tc>
          <w:tcPr>
            <w:tcW w:w="2019" w:type="dxa"/>
            <w:vAlign w:val="center"/>
          </w:tcPr>
          <w:p w:rsidR="003F5AE0" w:rsidRDefault="003F5AE0" w:rsidP="00482C42">
            <w:pPr>
              <w:ind w:firstLine="0"/>
              <w:jc w:val="center"/>
            </w:pPr>
            <w:r>
              <w:t>0.35 s</w:t>
            </w:r>
          </w:p>
        </w:tc>
        <w:tc>
          <w:tcPr>
            <w:tcW w:w="2020" w:type="dxa"/>
            <w:vAlign w:val="center"/>
          </w:tcPr>
          <w:p w:rsidR="003F5AE0" w:rsidRDefault="003F5AE0" w:rsidP="003F5AE0">
            <w:pPr>
              <w:keepNext/>
              <w:ind w:firstLine="0"/>
              <w:jc w:val="center"/>
            </w:pPr>
            <w:r>
              <w:t>3.99 s</w:t>
            </w:r>
          </w:p>
        </w:tc>
      </w:tr>
    </w:tbl>
    <w:p w:rsidR="003F5AE0" w:rsidRPr="003F5AE0" w:rsidRDefault="003F5AE0" w:rsidP="003F5AE0">
      <w:pPr>
        <w:pStyle w:val="Epgrafe"/>
        <w:rPr>
          <w:color w:val="auto"/>
        </w:rPr>
      </w:pPr>
    </w:p>
    <w:p w:rsidR="003F5AE0" w:rsidRPr="003F5AE0" w:rsidRDefault="003F5AE0" w:rsidP="00AD31A1">
      <w:pPr>
        <w:pStyle w:val="Epgrafe"/>
        <w:ind w:firstLine="0"/>
        <w:rPr>
          <w:color w:val="auto"/>
        </w:rPr>
      </w:pPr>
      <w:bookmarkStart w:id="120" w:name="_Ref272235019"/>
      <w:bookmarkStart w:id="121" w:name="_Toc272706872"/>
      <w:r w:rsidRPr="003F5AE0">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5</w:t>
      </w:r>
      <w:r w:rsidR="003879FA">
        <w:rPr>
          <w:color w:val="auto"/>
        </w:rPr>
        <w:fldChar w:fldCharType="end"/>
      </w:r>
      <w:bookmarkEnd w:id="120"/>
      <w:r w:rsidRPr="003F5AE0">
        <w:rPr>
          <w:color w:val="auto"/>
        </w:rPr>
        <w:t>. Comparación de la latencia en función de la geometría del glifo</w:t>
      </w:r>
      <w:bookmarkEnd w:id="121"/>
    </w:p>
    <w:p w:rsidR="003F5AE0" w:rsidRDefault="003F5AE0" w:rsidP="008D4C67"/>
    <w:p w:rsidR="000B1C44" w:rsidRDefault="000B1C44" w:rsidP="008D4C67"/>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1792"/>
        <w:gridCol w:w="1637"/>
        <w:gridCol w:w="1637"/>
        <w:gridCol w:w="1638"/>
        <w:gridCol w:w="1401"/>
      </w:tblGrid>
      <w:tr w:rsidR="003F5AE0" w:rsidTr="003F5AE0">
        <w:trPr>
          <w:trHeight w:val="526"/>
        </w:trPr>
        <w:tc>
          <w:tcPr>
            <w:tcW w:w="1792" w:type="dxa"/>
            <w:tcBorders>
              <w:right w:val="single" w:sz="8" w:space="0" w:color="000000" w:themeColor="text1"/>
            </w:tcBorders>
            <w:shd w:val="pct10" w:color="auto" w:fill="auto"/>
            <w:vAlign w:val="center"/>
          </w:tcPr>
          <w:p w:rsidR="003F5AE0" w:rsidRDefault="003F5AE0" w:rsidP="00482C42">
            <w:pPr>
              <w:ind w:firstLine="0"/>
              <w:jc w:val="center"/>
            </w:pPr>
            <w:r>
              <w:t>Resolución</w:t>
            </w:r>
          </w:p>
        </w:tc>
        <w:tc>
          <w:tcPr>
            <w:tcW w:w="1637" w:type="dxa"/>
            <w:tcBorders>
              <w:left w:val="single" w:sz="8" w:space="0" w:color="000000" w:themeColor="text1"/>
            </w:tcBorders>
            <w:shd w:val="pct10" w:color="auto" w:fill="auto"/>
            <w:vAlign w:val="center"/>
          </w:tcPr>
          <w:p w:rsidR="003F5AE0" w:rsidRDefault="003F5AE0" w:rsidP="00482C42">
            <w:pPr>
              <w:ind w:firstLine="0"/>
              <w:jc w:val="center"/>
            </w:pPr>
            <w:r>
              <w:t>4</w:t>
            </w:r>
          </w:p>
        </w:tc>
        <w:tc>
          <w:tcPr>
            <w:tcW w:w="1637" w:type="dxa"/>
            <w:shd w:val="pct10" w:color="auto" w:fill="auto"/>
            <w:vAlign w:val="center"/>
          </w:tcPr>
          <w:p w:rsidR="003F5AE0" w:rsidRDefault="003F5AE0" w:rsidP="00482C42">
            <w:pPr>
              <w:ind w:firstLine="0"/>
              <w:jc w:val="center"/>
            </w:pPr>
            <w:r>
              <w:t>8</w:t>
            </w:r>
          </w:p>
        </w:tc>
        <w:tc>
          <w:tcPr>
            <w:tcW w:w="1638" w:type="dxa"/>
            <w:shd w:val="pct10" w:color="auto" w:fill="auto"/>
            <w:vAlign w:val="center"/>
          </w:tcPr>
          <w:p w:rsidR="003F5AE0" w:rsidRDefault="003F5AE0" w:rsidP="00482C42">
            <w:pPr>
              <w:ind w:firstLine="0"/>
              <w:jc w:val="center"/>
            </w:pPr>
            <w:r>
              <w:t>12</w:t>
            </w:r>
          </w:p>
        </w:tc>
        <w:tc>
          <w:tcPr>
            <w:tcW w:w="1401" w:type="dxa"/>
            <w:shd w:val="pct10" w:color="auto" w:fill="auto"/>
            <w:vAlign w:val="center"/>
          </w:tcPr>
          <w:p w:rsidR="003F5AE0" w:rsidRDefault="003F5AE0" w:rsidP="003F5AE0">
            <w:pPr>
              <w:ind w:firstLine="0"/>
              <w:jc w:val="center"/>
            </w:pPr>
            <w:r>
              <w:t>16</w:t>
            </w:r>
          </w:p>
        </w:tc>
      </w:tr>
      <w:tr w:rsidR="003F5AE0" w:rsidTr="003F5AE0">
        <w:trPr>
          <w:trHeight w:val="569"/>
        </w:trPr>
        <w:tc>
          <w:tcPr>
            <w:tcW w:w="1792" w:type="dxa"/>
            <w:tcBorders>
              <w:right w:val="single" w:sz="8" w:space="0" w:color="000000" w:themeColor="text1"/>
            </w:tcBorders>
            <w:shd w:val="clear" w:color="auto" w:fill="auto"/>
            <w:vAlign w:val="center"/>
          </w:tcPr>
          <w:p w:rsidR="003F5AE0" w:rsidRDefault="003F5AE0" w:rsidP="00482C42">
            <w:pPr>
              <w:ind w:firstLine="0"/>
              <w:jc w:val="center"/>
            </w:pPr>
            <w:r>
              <w:t>Latencia</w:t>
            </w:r>
          </w:p>
        </w:tc>
        <w:tc>
          <w:tcPr>
            <w:tcW w:w="1637" w:type="dxa"/>
            <w:tcBorders>
              <w:left w:val="single" w:sz="8" w:space="0" w:color="000000" w:themeColor="text1"/>
            </w:tcBorders>
            <w:vAlign w:val="center"/>
          </w:tcPr>
          <w:p w:rsidR="003F5AE0" w:rsidRDefault="003F5AE0" w:rsidP="00482C42">
            <w:pPr>
              <w:ind w:firstLine="0"/>
              <w:jc w:val="center"/>
            </w:pPr>
            <w:r>
              <w:t>0.34 s</w:t>
            </w:r>
          </w:p>
        </w:tc>
        <w:tc>
          <w:tcPr>
            <w:tcW w:w="1637" w:type="dxa"/>
            <w:vAlign w:val="center"/>
          </w:tcPr>
          <w:p w:rsidR="003F5AE0" w:rsidRDefault="003F5AE0" w:rsidP="00482C42">
            <w:pPr>
              <w:ind w:firstLine="0"/>
              <w:jc w:val="center"/>
            </w:pPr>
            <w:r>
              <w:t>1.26 s</w:t>
            </w:r>
          </w:p>
        </w:tc>
        <w:tc>
          <w:tcPr>
            <w:tcW w:w="1638" w:type="dxa"/>
            <w:vAlign w:val="center"/>
          </w:tcPr>
          <w:p w:rsidR="003F5AE0" w:rsidRDefault="003F5AE0" w:rsidP="003F5AE0">
            <w:pPr>
              <w:ind w:firstLine="0"/>
              <w:jc w:val="center"/>
            </w:pPr>
            <w:r>
              <w:t>2.52 s</w:t>
            </w:r>
          </w:p>
        </w:tc>
        <w:tc>
          <w:tcPr>
            <w:tcW w:w="1401" w:type="dxa"/>
            <w:vAlign w:val="center"/>
          </w:tcPr>
          <w:p w:rsidR="003F5AE0" w:rsidRDefault="003F5AE0" w:rsidP="003F5AE0">
            <w:pPr>
              <w:keepNext/>
              <w:ind w:firstLine="0"/>
              <w:jc w:val="center"/>
            </w:pPr>
            <w:r>
              <w:t>4.61 s</w:t>
            </w:r>
          </w:p>
        </w:tc>
      </w:tr>
    </w:tbl>
    <w:p w:rsidR="003F5AE0" w:rsidRDefault="003F5AE0" w:rsidP="003F5AE0">
      <w:pPr>
        <w:pStyle w:val="Epgrafe"/>
        <w:rPr>
          <w:color w:val="auto"/>
        </w:rPr>
      </w:pPr>
    </w:p>
    <w:p w:rsidR="003F5AE0" w:rsidRPr="003F5AE0" w:rsidRDefault="003F5AE0" w:rsidP="00AD31A1">
      <w:pPr>
        <w:pStyle w:val="Epgrafe"/>
        <w:ind w:firstLine="0"/>
        <w:rPr>
          <w:color w:val="auto"/>
        </w:rPr>
      </w:pPr>
      <w:bookmarkStart w:id="122" w:name="_Ref272234983"/>
      <w:bookmarkStart w:id="123" w:name="_Toc272706873"/>
      <w:r w:rsidRPr="003F5AE0">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6</w:t>
      </w:r>
      <w:r w:rsidR="003879FA">
        <w:rPr>
          <w:color w:val="auto"/>
        </w:rPr>
        <w:fldChar w:fldCharType="end"/>
      </w:r>
      <w:bookmarkEnd w:id="122"/>
      <w:r w:rsidRPr="003F5AE0">
        <w:rPr>
          <w:color w:val="auto"/>
        </w:rPr>
        <w:t>. Latencia en función de la resolución de los glifos</w:t>
      </w:r>
      <w:bookmarkEnd w:id="123"/>
    </w:p>
    <w:p w:rsidR="003F5AE0" w:rsidRDefault="003F5AE0" w:rsidP="008D4C67"/>
    <w:p w:rsidR="00522446" w:rsidRDefault="003F5AE0" w:rsidP="008D4C67">
      <w:r>
        <w:t xml:space="preserve">En estas tablas se observa la lógica influencia del número de glifos en el tiempo de carga, pero también es notable </w:t>
      </w:r>
      <w:r w:rsidR="00522446">
        <w:t xml:space="preserve">el efecto de la geometría del glifo y de su resolución. </w:t>
      </w:r>
    </w:p>
    <w:p w:rsidR="00522446" w:rsidRDefault="00522446" w:rsidP="008D4C67"/>
    <w:p w:rsidR="003F5AE0" w:rsidRDefault="00522446" w:rsidP="008D4C67">
      <w:r>
        <w:t xml:space="preserve">Por un lado, las diferentes geometrías de glifos tienen también una variada complejidad, que se refleja en la latencia. El cuboide es un glifo muy sencillo, con muy pocas líneas, puntos y polígonos y por ello tiene un tiempo de carga muy rápido. La supercuádrica, sin embargo, necesita una gran complejidad para </w:t>
      </w:r>
      <w:r>
        <w:lastRenderedPageBreak/>
        <w:t>representar los detalles geométricos que la caracterizan, y esto ralentiza su representación. El elipsoide se encuentra en un punto intermedio, al tener una latencia más alta que el cuboide pero mucho menor que la supercuádrica.</w:t>
      </w:r>
    </w:p>
    <w:p w:rsidR="00522446" w:rsidRDefault="00522446" w:rsidP="008D4C67"/>
    <w:p w:rsidR="00522446" w:rsidRDefault="00522446" w:rsidP="008D4C67">
      <w:r>
        <w:t>Por otro lado, también se observa la influencia de la resolución en el tiempo de carga. Hay que n</w:t>
      </w:r>
      <w:r w:rsidR="00EF29A1">
        <w:t>otar que la latencia no crece linealmente con</w:t>
      </w:r>
      <w:r>
        <w:t xml:space="preserve"> la reso</w:t>
      </w:r>
      <w:r w:rsidR="00EF29A1">
        <w:t>lución sino en mayor medida</w:t>
      </w:r>
      <w:r>
        <w:t>, por lo que la resolución debe ser escogida cuidadosamente en cada caso para no empeorar el rendimiento más de lo debido.</w:t>
      </w:r>
    </w:p>
    <w:p w:rsidR="00522446" w:rsidRDefault="00522446" w:rsidP="008D4C67"/>
    <w:p w:rsidR="009977AF" w:rsidRDefault="009977AF" w:rsidP="008D4C67"/>
    <w:p w:rsidR="00E45BF3" w:rsidRDefault="005A497C" w:rsidP="00A13229">
      <w:pPr>
        <w:pStyle w:val="Ttulo2"/>
      </w:pPr>
      <w:bookmarkStart w:id="124" w:name="_Toc272706830"/>
      <w:r>
        <w:t>Ejemplos</w:t>
      </w:r>
      <w:bookmarkEnd w:id="124"/>
    </w:p>
    <w:p w:rsidR="009977AF" w:rsidRDefault="009977AF" w:rsidP="000D5F0F">
      <w:pPr>
        <w:rPr>
          <w:lang w:eastAsia="es-ES"/>
        </w:rPr>
      </w:pPr>
    </w:p>
    <w:p w:rsidR="00C863E1" w:rsidRDefault="00C863E1" w:rsidP="000D5F0F">
      <w:pPr>
        <w:rPr>
          <w:noProof/>
        </w:rPr>
      </w:pPr>
      <w:r>
        <w:rPr>
          <w:lang w:eastAsia="es-ES"/>
        </w:rPr>
        <w:t xml:space="preserve">En esta sección se muestran algunos ejemplos de la visualización de glifos con la nueva interfaz. La </w:t>
      </w:r>
      <w:fldSimple w:instr=" REF _Ref268001083 \h  \* MERGEFORMAT ">
        <w:r w:rsidR="004617F4" w:rsidRPr="000D5F0F">
          <w:t xml:space="preserve">Figura </w:t>
        </w:r>
        <w:r w:rsidR="004617F4">
          <w:rPr>
            <w:noProof/>
          </w:rPr>
          <w:t>6.7</w:t>
        </w:r>
      </w:fldSimple>
      <w:r>
        <w:rPr>
          <w:lang w:eastAsia="es-ES"/>
        </w:rPr>
        <w:t xml:space="preserve"> muestra la visualización en el plano axial (plano Z) que resulta de seguir los pasos indicados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w:t>
      </w:r>
      <w:r w:rsidR="000D5F0F">
        <w:rPr>
          <w:lang w:eastAsia="es-ES"/>
        </w:rPr>
        <w:t xml:space="preserve"> </w:t>
      </w:r>
      <w:r w:rsidR="00B342F2">
        <w:rPr>
          <w:lang w:eastAsia="es-ES"/>
        </w:rPr>
        <w:fldChar w:fldCharType="begin"/>
      </w:r>
      <w:r w:rsidR="000D5F0F">
        <w:rPr>
          <w:lang w:eastAsia="es-ES"/>
        </w:rPr>
        <w:instrText xml:space="preserve"> REF _Ref272250769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8</w:t>
      </w:r>
      <w:r w:rsidR="00B342F2">
        <w:rPr>
          <w:lang w:eastAsia="es-ES"/>
        </w:rPr>
        <w:fldChar w:fldCharType="end"/>
      </w:r>
      <w:r>
        <w:rPr>
          <w:lang w:eastAsia="es-ES"/>
        </w:rPr>
        <w:t xml:space="preserve">. </w:t>
      </w:r>
    </w:p>
    <w:p w:rsidR="00C863E1" w:rsidRDefault="00C863E1" w:rsidP="00C863E1">
      <w:pPr>
        <w:rPr>
          <w:lang w:eastAsia="es-ES"/>
        </w:rPr>
      </w:pPr>
    </w:p>
    <w:p w:rsidR="00C863E1" w:rsidRDefault="00C863E1" w:rsidP="000D5F0F">
      <w:pPr>
        <w:rPr>
          <w:noProof/>
        </w:rPr>
      </w:pPr>
      <w:r>
        <w:rPr>
          <w:lang w:eastAsia="es-ES"/>
        </w:rPr>
        <w:t xml:space="preserve">La </w:t>
      </w:r>
      <w:r w:rsidR="00B342F2">
        <w:rPr>
          <w:lang w:eastAsia="es-ES"/>
        </w:rPr>
        <w:fldChar w:fldCharType="begin"/>
      </w:r>
      <w:r w:rsidR="000D5F0F">
        <w:rPr>
          <w:lang w:eastAsia="es-ES"/>
        </w:rPr>
        <w:instrText xml:space="preserve"> REF _Ref272250796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9</w:t>
      </w:r>
      <w:r w:rsidR="00B342F2">
        <w:rPr>
          <w:lang w:eastAsia="es-ES"/>
        </w:rPr>
        <w:fldChar w:fldCharType="end"/>
      </w:r>
      <w:r>
        <w:rPr>
          <w:lang w:eastAsia="es-ES"/>
        </w:rPr>
        <w:t xml:space="preserve"> muestra los glifos desde una distancia más cercana. Se puede controlar el visor 3D (zoom, rotación, etc.) mediante la interfaz de Saturn, o con el ratón directamente sobre la imagen.</w:t>
      </w:r>
    </w:p>
    <w:p w:rsidR="00C863E1" w:rsidRDefault="00C863E1" w:rsidP="00C863E1">
      <w:pPr>
        <w:rPr>
          <w:lang w:eastAsia="es-ES"/>
        </w:rPr>
      </w:pPr>
    </w:p>
    <w:p w:rsidR="00C863E1" w:rsidRDefault="00C863E1" w:rsidP="000D5F0F">
      <w:pPr>
        <w:rPr>
          <w:noProof/>
        </w:rPr>
      </w:pPr>
      <w:r>
        <w:rPr>
          <w:lang w:eastAsia="es-ES"/>
        </w:rPr>
        <w:t xml:space="preserve">La visualización de glifos en los planos sagital (plano X) y coronal (plano Y) se muestra en la </w:t>
      </w:r>
      <w:fldSimple w:instr=" REF _Ref266202868 \h  \* MERGEFORMAT ">
        <w:r w:rsidR="004617F4" w:rsidRPr="000D5F0F">
          <w:t xml:space="preserve">Figura </w:t>
        </w:r>
        <w:r w:rsidR="004617F4">
          <w:rPr>
            <w:noProof/>
          </w:rPr>
          <w:t>6.10</w:t>
        </w:r>
      </w:fldSimple>
      <w:r>
        <w:rPr>
          <w:lang w:eastAsia="es-ES"/>
        </w:rPr>
        <w:t xml:space="preserve"> y en la</w:t>
      </w:r>
      <w:r w:rsidR="000D5F0F">
        <w:rPr>
          <w:lang w:eastAsia="es-ES"/>
        </w:rPr>
        <w:t xml:space="preserve"> </w:t>
      </w:r>
      <w:r w:rsidR="00B342F2">
        <w:rPr>
          <w:lang w:eastAsia="es-ES"/>
        </w:rPr>
        <w:fldChar w:fldCharType="begin"/>
      </w:r>
      <w:r w:rsidR="000D5F0F">
        <w:rPr>
          <w:lang w:eastAsia="es-ES"/>
        </w:rPr>
        <w:instrText xml:space="preserve"> REF _Ref272250808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11</w:t>
      </w:r>
      <w:r w:rsidR="00B342F2">
        <w:rPr>
          <w:lang w:eastAsia="es-ES"/>
        </w:rPr>
        <w:fldChar w:fldCharType="end"/>
      </w:r>
      <w:r>
        <w:rPr>
          <w:lang w:eastAsia="es-ES"/>
        </w:rPr>
        <w:t xml:space="preserve">, respectivamente. La </w:t>
      </w:r>
      <w:fldSimple w:instr=" REF _Ref266210636 \h  \* MERGEFORMAT ">
        <w:r w:rsidR="004617F4" w:rsidRPr="000D5F0F">
          <w:t xml:space="preserve">Figura </w:t>
        </w:r>
        <w:r w:rsidR="004617F4">
          <w:rPr>
            <w:noProof/>
          </w:rPr>
          <w:t>6.12</w:t>
        </w:r>
      </w:fldSimple>
      <w:r>
        <w:rPr>
          <w:lang w:eastAsia="es-ES"/>
        </w:rPr>
        <w:t xml:space="preserve"> muestra la visualización en tres planos.</w:t>
      </w:r>
    </w:p>
    <w:p w:rsidR="00C863E1" w:rsidRDefault="00C863E1" w:rsidP="00C863E1">
      <w:pPr>
        <w:rPr>
          <w:lang w:eastAsia="es-ES"/>
        </w:rPr>
      </w:pPr>
    </w:p>
    <w:p w:rsidR="00C863E1" w:rsidRDefault="00C863E1" w:rsidP="000D5F0F">
      <w:pPr>
        <w:rPr>
          <w:noProof/>
        </w:rPr>
      </w:pPr>
      <w:r>
        <w:rPr>
          <w:lang w:eastAsia="es-ES"/>
        </w:rPr>
        <w:t>La</w:t>
      </w:r>
      <w:r w:rsidR="000D5F0F">
        <w:rPr>
          <w:lang w:eastAsia="es-ES"/>
        </w:rPr>
        <w:t xml:space="preserve"> </w:t>
      </w:r>
      <w:r w:rsidR="00B342F2">
        <w:rPr>
          <w:lang w:eastAsia="es-ES"/>
        </w:rPr>
        <w:fldChar w:fldCharType="begin"/>
      </w:r>
      <w:r w:rsidR="000D5F0F">
        <w:rPr>
          <w:lang w:eastAsia="es-ES"/>
        </w:rPr>
        <w:instrText xml:space="preserve"> REF _Ref272250821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13</w:t>
      </w:r>
      <w:r w:rsidR="00B342F2">
        <w:rPr>
          <w:lang w:eastAsia="es-ES"/>
        </w:rPr>
        <w:fldChar w:fldCharType="end"/>
      </w:r>
      <w:r>
        <w:rPr>
          <w:lang w:eastAsia="es-ES"/>
        </w:rPr>
        <w:t xml:space="preserve">  muestra las distintas posibilidades para colorear los glifos: anisotropía fraccional </w:t>
      </w:r>
      <w:r w:rsidR="000D5F0F">
        <w:rPr>
          <w:lang w:eastAsia="es-ES"/>
        </w:rPr>
        <w:t>(</w:t>
      </w:r>
      <w:r w:rsidR="00B342F2">
        <w:rPr>
          <w:lang w:eastAsia="es-ES"/>
        </w:rPr>
        <w:fldChar w:fldCharType="begin"/>
      </w:r>
      <w:r w:rsidR="000D5F0F">
        <w:rPr>
          <w:lang w:eastAsia="es-ES"/>
        </w:rPr>
        <w:instrText xml:space="preserve"> REF _Ref272250821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13</w:t>
      </w:r>
      <w:r w:rsidR="00B342F2">
        <w:rPr>
          <w:lang w:eastAsia="es-ES"/>
        </w:rPr>
        <w:fldChar w:fldCharType="end"/>
      </w:r>
      <w:r w:rsidR="000D5F0F">
        <w:rPr>
          <w:lang w:eastAsia="es-ES"/>
        </w:rPr>
        <w:t>.a)</w:t>
      </w:r>
      <w:r>
        <w:rPr>
          <w:lang w:eastAsia="es-ES"/>
        </w:rPr>
        <w:t xml:space="preserve">, relativa </w:t>
      </w:r>
      <w:r w:rsidR="000D5F0F">
        <w:rPr>
          <w:lang w:eastAsia="es-ES"/>
        </w:rPr>
        <w:t>(</w:t>
      </w:r>
      <w:r w:rsidR="00B342F2">
        <w:rPr>
          <w:lang w:eastAsia="es-ES"/>
        </w:rPr>
        <w:fldChar w:fldCharType="begin"/>
      </w:r>
      <w:r w:rsidR="000D5F0F">
        <w:rPr>
          <w:lang w:eastAsia="es-ES"/>
        </w:rPr>
        <w:instrText xml:space="preserve"> REF _Ref272250821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13</w:t>
      </w:r>
      <w:r w:rsidR="00B342F2">
        <w:rPr>
          <w:lang w:eastAsia="es-ES"/>
        </w:rPr>
        <w:fldChar w:fldCharType="end"/>
      </w:r>
      <w:r w:rsidR="000D5F0F">
        <w:rPr>
          <w:lang w:eastAsia="es-ES"/>
        </w:rPr>
        <w:t>.b)</w:t>
      </w:r>
      <w:r>
        <w:rPr>
          <w:lang w:eastAsia="es-ES"/>
        </w:rPr>
        <w:t xml:space="preserve"> y coeficiente geométrico lineal</w:t>
      </w:r>
      <w:r w:rsidR="000D5F0F">
        <w:rPr>
          <w:lang w:eastAsia="es-ES"/>
        </w:rPr>
        <w:t xml:space="preserve"> (</w:t>
      </w:r>
      <w:r w:rsidR="00B342F2">
        <w:rPr>
          <w:lang w:eastAsia="es-ES"/>
        </w:rPr>
        <w:fldChar w:fldCharType="begin"/>
      </w:r>
      <w:r w:rsidR="000D5F0F">
        <w:rPr>
          <w:lang w:eastAsia="es-ES"/>
        </w:rPr>
        <w:instrText xml:space="preserve"> REF _Ref272250821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13</w:t>
      </w:r>
      <w:r w:rsidR="00B342F2">
        <w:rPr>
          <w:lang w:eastAsia="es-ES"/>
        </w:rPr>
        <w:fldChar w:fldCharType="end"/>
      </w:r>
      <w:r w:rsidR="000D5F0F">
        <w:rPr>
          <w:lang w:eastAsia="es-ES"/>
        </w:rPr>
        <w:t>.c)</w:t>
      </w:r>
      <w:r>
        <w:rPr>
          <w:lang w:eastAsia="es-ES"/>
        </w:rPr>
        <w:t>. La</w:t>
      </w:r>
      <w:r w:rsidR="000D5F0F">
        <w:rPr>
          <w:lang w:eastAsia="es-ES"/>
        </w:rPr>
        <w:t xml:space="preserve"> </w:t>
      </w:r>
      <w:r w:rsidR="00B342F2">
        <w:rPr>
          <w:lang w:eastAsia="es-ES"/>
        </w:rPr>
        <w:fldChar w:fldCharType="begin"/>
      </w:r>
      <w:r w:rsidR="000D5F0F">
        <w:rPr>
          <w:lang w:eastAsia="es-ES"/>
        </w:rPr>
        <w:instrText xml:space="preserve"> REF _Ref272250901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14</w:t>
      </w:r>
      <w:r w:rsidR="00B342F2">
        <w:rPr>
          <w:lang w:eastAsia="es-ES"/>
        </w:rPr>
        <w:fldChar w:fldCharType="end"/>
      </w:r>
      <w:r>
        <w:rPr>
          <w:lang w:eastAsia="es-ES"/>
        </w:rPr>
        <w:t xml:space="preserve">  muestra las diversas geometrías disponibles para los glifos: elipsoide</w:t>
      </w:r>
      <w:r w:rsidR="000D5F0F">
        <w:rPr>
          <w:lang w:eastAsia="es-ES"/>
        </w:rPr>
        <w:t xml:space="preserve"> (</w:t>
      </w:r>
      <w:r w:rsidR="00B342F2">
        <w:rPr>
          <w:lang w:eastAsia="es-ES"/>
        </w:rPr>
        <w:fldChar w:fldCharType="begin"/>
      </w:r>
      <w:r w:rsidR="000D5F0F">
        <w:rPr>
          <w:lang w:eastAsia="es-ES"/>
        </w:rPr>
        <w:instrText xml:space="preserve"> REF _Ref272250901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14</w:t>
      </w:r>
      <w:r w:rsidR="00B342F2">
        <w:rPr>
          <w:lang w:eastAsia="es-ES"/>
        </w:rPr>
        <w:fldChar w:fldCharType="end"/>
      </w:r>
      <w:r w:rsidR="000D5F0F">
        <w:rPr>
          <w:lang w:eastAsia="es-ES"/>
        </w:rPr>
        <w:t>.</w:t>
      </w:r>
      <w:r>
        <w:rPr>
          <w:lang w:eastAsia="es-ES"/>
        </w:rPr>
        <w:t>a), cuboide</w:t>
      </w:r>
      <w:r w:rsidR="000D5F0F">
        <w:rPr>
          <w:lang w:eastAsia="es-ES"/>
        </w:rPr>
        <w:t xml:space="preserve"> (</w:t>
      </w:r>
      <w:r w:rsidR="00B342F2">
        <w:rPr>
          <w:lang w:eastAsia="es-ES"/>
        </w:rPr>
        <w:fldChar w:fldCharType="begin"/>
      </w:r>
      <w:r w:rsidR="000D5F0F">
        <w:rPr>
          <w:lang w:eastAsia="es-ES"/>
        </w:rPr>
        <w:instrText xml:space="preserve"> REF _Ref272250901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14</w:t>
      </w:r>
      <w:r w:rsidR="00B342F2">
        <w:rPr>
          <w:lang w:eastAsia="es-ES"/>
        </w:rPr>
        <w:fldChar w:fldCharType="end"/>
      </w:r>
      <w:r>
        <w:rPr>
          <w:lang w:eastAsia="es-ES"/>
        </w:rPr>
        <w:t xml:space="preserve">.b) y supercuádrica </w:t>
      </w:r>
      <w:r w:rsidR="000D5F0F">
        <w:rPr>
          <w:lang w:eastAsia="es-ES"/>
        </w:rPr>
        <w:t>(</w:t>
      </w:r>
      <w:r w:rsidR="00B342F2">
        <w:rPr>
          <w:lang w:eastAsia="es-ES"/>
        </w:rPr>
        <w:fldChar w:fldCharType="begin"/>
      </w:r>
      <w:r w:rsidR="000D5F0F">
        <w:rPr>
          <w:lang w:eastAsia="es-ES"/>
        </w:rPr>
        <w:instrText xml:space="preserve"> REF _Ref272250901 \h </w:instrText>
      </w:r>
      <w:r w:rsidR="00B342F2">
        <w:rPr>
          <w:lang w:eastAsia="es-ES"/>
        </w:rPr>
      </w:r>
      <w:r w:rsidR="00B342F2">
        <w:rPr>
          <w:lang w:eastAsia="es-ES"/>
        </w:rPr>
        <w:fldChar w:fldCharType="separate"/>
      </w:r>
      <w:r w:rsidR="004617F4" w:rsidRPr="000D5F0F">
        <w:t xml:space="preserve">Figura </w:t>
      </w:r>
      <w:r w:rsidR="004617F4">
        <w:rPr>
          <w:noProof/>
        </w:rPr>
        <w:t>6</w:t>
      </w:r>
      <w:r w:rsidR="004617F4">
        <w:t>.</w:t>
      </w:r>
      <w:r w:rsidR="004617F4">
        <w:rPr>
          <w:noProof/>
        </w:rPr>
        <w:t>14</w:t>
      </w:r>
      <w:r w:rsidR="00B342F2">
        <w:rPr>
          <w:lang w:eastAsia="es-ES"/>
        </w:rPr>
        <w:fldChar w:fldCharType="end"/>
      </w:r>
      <w:r>
        <w:rPr>
          <w:lang w:eastAsia="es-ES"/>
        </w:rPr>
        <w:t>.c).</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452 \h  \* MERGEFORMAT ">
        <w:r w:rsidR="004617F4" w:rsidRPr="000D5F0F">
          <w:t xml:space="preserve">Figura </w:t>
        </w:r>
        <w:r w:rsidR="004617F4">
          <w:rPr>
            <w:noProof/>
          </w:rPr>
          <w:t>6.15</w:t>
        </w:r>
      </w:fldSimple>
      <w:r>
        <w:rPr>
          <w:lang w:eastAsia="es-ES"/>
        </w:rPr>
        <w:t xml:space="preserve"> muestra el efecto del factor de escala en la visualización de elipsoides: al aumentar el tamaño de los glifos (</w:t>
      </w:r>
      <w:fldSimple w:instr=" REF _Ref266208452 \h  \* MERGEFORMAT ">
        <w:r w:rsidR="004617F4" w:rsidRPr="000D5F0F">
          <w:t xml:space="preserve">Figura </w:t>
        </w:r>
        <w:r w:rsidR="004617F4">
          <w:rPr>
            <w:noProof/>
          </w:rPr>
          <w:t>6.15</w:t>
        </w:r>
      </w:fldSimple>
      <w:r>
        <w:rPr>
          <w:lang w:eastAsia="es-ES"/>
        </w:rPr>
        <w:t>.b), la visualización es más densa y los glifos con una linealidad elevada se ven más claramente que con su tamaño original (</w:t>
      </w:r>
      <w:fldSimple w:instr=" REF _Ref266208452 \h  \* MERGEFORMAT ">
        <w:r w:rsidR="004617F4" w:rsidRPr="000D5F0F">
          <w:t xml:space="preserve">Figura </w:t>
        </w:r>
        <w:r w:rsidR="004617F4">
          <w:rPr>
            <w:noProof/>
          </w:rPr>
          <w:t>6.15</w:t>
        </w:r>
      </w:fldSimple>
      <w:r>
        <w:rPr>
          <w:lang w:eastAsia="es-ES"/>
        </w:rPr>
        <w:t xml:space="preserve">.a). La </w:t>
      </w:r>
      <w:fldSimple w:instr=" REF _Ref266208519 \h  \* MERGEFORMAT ">
        <w:r w:rsidR="004617F4" w:rsidRPr="000D5F0F">
          <w:t xml:space="preserve">Figura </w:t>
        </w:r>
        <w:r w:rsidR="004617F4">
          <w:rPr>
            <w:noProof/>
          </w:rPr>
          <w:t>6.16</w:t>
        </w:r>
      </w:fldSimple>
      <w:r>
        <w:rPr>
          <w:lang w:eastAsia="es-ES"/>
        </w:rPr>
        <w:t xml:space="preserve"> muestra una posible aplicación del factor de escala a la visualización con cuboides. Cuando no se aplica el factor de escala (</w:t>
      </w:r>
      <w:fldSimple w:instr=" REF _Ref266208519 \h  \* MERGEFORMAT ">
        <w:r w:rsidR="004617F4" w:rsidRPr="000D5F0F">
          <w:t xml:space="preserve">Figura </w:t>
        </w:r>
        <w:r w:rsidR="004617F4">
          <w:rPr>
            <w:noProof/>
          </w:rPr>
          <w:t>6.16</w:t>
        </w:r>
      </w:fldSimple>
      <w:r>
        <w:rPr>
          <w:lang w:eastAsia="es-ES"/>
        </w:rPr>
        <w:t>.a), los cuboides tienen un tamaño excesivo, y se superponen entre sí. Con un factor de escala de 0.7 (</w:t>
      </w:r>
      <w:fldSimple w:instr=" REF _Ref266208519 \h  \* MERGEFORMAT ">
        <w:r w:rsidR="004617F4" w:rsidRPr="000D5F0F">
          <w:t xml:space="preserve">Figura </w:t>
        </w:r>
        <w:r w:rsidR="004617F4">
          <w:rPr>
            <w:noProof/>
          </w:rPr>
          <w:t>6.16</w:t>
        </w:r>
      </w:fldSimple>
      <w:r>
        <w:rPr>
          <w:lang w:eastAsia="es-ES"/>
        </w:rPr>
        <w:t>.b) los glifos más isótropos se distinguen correctamente.</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751 \h  \* MERGEFORMAT ">
        <w:r w:rsidR="004617F4" w:rsidRPr="000D5F0F">
          <w:t xml:space="preserve">Figura </w:t>
        </w:r>
        <w:r w:rsidR="004617F4">
          <w:rPr>
            <w:noProof/>
          </w:rPr>
          <w:t>6.17</w:t>
        </w:r>
      </w:fldSimple>
      <w:r>
        <w:rPr>
          <w:lang w:eastAsia="es-ES"/>
        </w:rPr>
        <w:t xml:space="preserve"> muestra un ejemplo de </w:t>
      </w:r>
      <w:r w:rsidRPr="00446B4F">
        <w:rPr>
          <w:i/>
          <w:lang w:eastAsia="es-ES"/>
        </w:rPr>
        <w:t>crop</w:t>
      </w:r>
      <w:r>
        <w:rPr>
          <w:lang w:eastAsia="es-ES"/>
        </w:rPr>
        <w:t xml:space="preserve"> o recorte de planos. Al delimitar el área de interés, la visualización es más ágil y se puede mejorar su calidad. La </w:t>
      </w:r>
      <w:fldSimple w:instr=" REF _Ref266208817 \h  \* MERGEFORMAT ">
        <w:r w:rsidR="004617F4" w:rsidRPr="000D5F0F">
          <w:t xml:space="preserve">Figura </w:t>
        </w:r>
        <w:r w:rsidR="004617F4">
          <w:rPr>
            <w:noProof/>
          </w:rPr>
          <w:t>6.18</w:t>
        </w:r>
      </w:fldSimple>
      <w:r>
        <w:rPr>
          <w:lang w:eastAsia="es-ES"/>
        </w:rPr>
        <w:t xml:space="preserve"> muestra un ejemplo de discriminación de glifos. Se </w:t>
      </w:r>
      <w:r w:rsidR="00446B4F">
        <w:rPr>
          <w:lang w:eastAsia="es-ES"/>
        </w:rPr>
        <w:t>eliminan</w:t>
      </w:r>
      <w:r>
        <w:rPr>
          <w:lang w:eastAsia="es-ES"/>
        </w:rPr>
        <w:t xml:space="preserve"> todos los glifos con una anisotropía fraccional menor de 0.2, lo que deja sólo aquellos glifos más anisótropos, que suelen ser más relevantes.</w:t>
      </w:r>
    </w:p>
    <w:p w:rsidR="00C863E1" w:rsidRDefault="00C863E1" w:rsidP="00C863E1">
      <w:pPr>
        <w:rPr>
          <w:lang w:eastAsia="es-ES"/>
        </w:rPr>
      </w:pPr>
    </w:p>
    <w:p w:rsidR="00C863E1" w:rsidRDefault="00C863E1" w:rsidP="00C863E1">
      <w:pPr>
        <w:rPr>
          <w:rFonts w:cstheme="minorHAnsi"/>
          <w:lang w:eastAsia="es-ES"/>
        </w:rPr>
      </w:pPr>
      <w:r>
        <w:rPr>
          <w:lang w:eastAsia="es-ES"/>
        </w:rPr>
        <w:t xml:space="preserve">La </w:t>
      </w:r>
      <w:fldSimple w:instr=" REF _Ref266208898 \h  \* MERGEFORMAT ">
        <w:r w:rsidR="004617F4" w:rsidRPr="000D5F0F">
          <w:t xml:space="preserve">Figura </w:t>
        </w:r>
        <w:r w:rsidR="004617F4">
          <w:rPr>
            <w:noProof/>
          </w:rPr>
          <w:t>6.19</w:t>
        </w:r>
      </w:fldSimple>
      <w:r>
        <w:rPr>
          <w:lang w:eastAsia="es-ES"/>
        </w:rPr>
        <w:t xml:space="preserve"> muestra el efecto del parámetro gamma (</w:t>
      </w:r>
      <w:r>
        <w:rPr>
          <w:rFonts w:cstheme="minorHAnsi"/>
          <w:lang w:eastAsia="es-ES"/>
        </w:rPr>
        <w:t>γ</w:t>
      </w:r>
      <w:r>
        <w:rPr>
          <w:lang w:eastAsia="es-ES"/>
        </w:rPr>
        <w:t xml:space="preserve">) en la forma de las supercuádricas. Con </w:t>
      </w:r>
      <w:r>
        <w:rPr>
          <w:rFonts w:cstheme="minorHAnsi"/>
          <w:lang w:eastAsia="es-ES"/>
        </w:rPr>
        <w:t>γ=1.0 (</w:t>
      </w:r>
      <w:fldSimple w:instr=" REF _Ref266208898 \h  \* MERGEFORMAT ">
        <w:r w:rsidR="004617F4" w:rsidRPr="000D5F0F">
          <w:t xml:space="preserve">Figura </w:t>
        </w:r>
        <w:r w:rsidR="004617F4">
          <w:rPr>
            <w:noProof/>
          </w:rPr>
          <w:t>6.19</w:t>
        </w:r>
      </w:fldSimple>
      <w:r>
        <w:rPr>
          <w:lang w:eastAsia="es-ES"/>
        </w:rPr>
        <w:t>.a)</w:t>
      </w:r>
      <w:r>
        <w:rPr>
          <w:rFonts w:cstheme="minorHAnsi"/>
          <w:lang w:eastAsia="es-ES"/>
        </w:rPr>
        <w:t>, las supercuádricas tienen una forma muy similar a la de los elipsoides. Con γ=5.0 (</w:t>
      </w:r>
      <w:fldSimple w:instr=" REF _Ref266208898 \h  \* MERGEFORMAT ">
        <w:r w:rsidR="004617F4" w:rsidRPr="000D5F0F">
          <w:t xml:space="preserve">Figura </w:t>
        </w:r>
        <w:r w:rsidR="004617F4">
          <w:rPr>
            <w:noProof/>
          </w:rPr>
          <w:t>6.19</w:t>
        </w:r>
      </w:fldSimple>
      <w:r>
        <w:rPr>
          <w:lang w:eastAsia="es-ES"/>
        </w:rPr>
        <w:t>.b)</w:t>
      </w:r>
      <w:r>
        <w:rPr>
          <w:rFonts w:cstheme="minorHAnsi"/>
          <w:lang w:eastAsia="es-ES"/>
        </w:rPr>
        <w:t>, los bordes son más pronunciados y la orientación de los glifos se observa con más claridad.</w:t>
      </w:r>
    </w:p>
    <w:p w:rsidR="00C863E1" w:rsidRDefault="00C863E1" w:rsidP="00C863E1">
      <w:pPr>
        <w:rPr>
          <w:rFonts w:cstheme="minorHAnsi"/>
          <w:lang w:eastAsia="es-ES"/>
        </w:rPr>
      </w:pPr>
    </w:p>
    <w:p w:rsidR="009977AF" w:rsidRDefault="00C863E1" w:rsidP="00C863E1">
      <w:pPr>
        <w:rPr>
          <w:rFonts w:cstheme="minorHAnsi"/>
          <w:lang w:eastAsia="es-ES"/>
        </w:rPr>
      </w:pPr>
      <w:r>
        <w:rPr>
          <w:rFonts w:cstheme="minorHAnsi"/>
          <w:lang w:eastAsia="es-ES"/>
        </w:rPr>
        <w:t xml:space="preserve">La </w:t>
      </w:r>
      <w:fldSimple w:instr=" REF _Ref266211214 \h  \* MERGEFORMAT ">
        <w:r w:rsidR="004617F4" w:rsidRPr="000D5F0F">
          <w:t xml:space="preserve">Figura </w:t>
        </w:r>
        <w:r w:rsidR="004617F4">
          <w:rPr>
            <w:noProof/>
          </w:rPr>
          <w:t>6.20</w:t>
        </w:r>
      </w:fldSimple>
      <w:r>
        <w:rPr>
          <w:rFonts w:cstheme="minorHAnsi"/>
          <w:lang w:eastAsia="es-ES"/>
        </w:rPr>
        <w:t>, por último, muestra la visualización de glifos en tractografía.</w:t>
      </w:r>
    </w:p>
    <w:p w:rsidR="00C863E1" w:rsidRDefault="00C863E1" w:rsidP="00C863E1">
      <w:pPr>
        <w:rPr>
          <w:lang w:eastAsia="es-ES"/>
        </w:rPr>
      </w:pPr>
      <w:r>
        <w:rPr>
          <w:lang w:eastAsia="es-ES"/>
        </w:rPr>
        <w:br w:type="page"/>
      </w:r>
    </w:p>
    <w:p w:rsidR="00C863E1" w:rsidRPr="000D5F0F" w:rsidRDefault="00C863E1" w:rsidP="00C863E1">
      <w:pPr>
        <w:keepNext/>
        <w:ind w:firstLine="0"/>
      </w:pPr>
      <w:r w:rsidRPr="000D5F0F">
        <w:rPr>
          <w:noProof/>
          <w:lang w:eastAsia="es-ES"/>
        </w:rPr>
        <w:lastRenderedPageBreak/>
        <w:drawing>
          <wp:inline distT="0" distB="0" distL="0" distR="0">
            <wp:extent cx="4424572" cy="3783810"/>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C863E1" w:rsidRPr="000D5F0F" w:rsidRDefault="00C863E1" w:rsidP="00C863E1">
      <w:pPr>
        <w:pStyle w:val="Epgrafe"/>
        <w:ind w:firstLine="0"/>
        <w:rPr>
          <w:color w:val="auto"/>
          <w:lang w:eastAsia="es-ES"/>
        </w:rPr>
      </w:pPr>
      <w:bookmarkStart w:id="125" w:name="_Ref268001083"/>
      <w:bookmarkStart w:id="126" w:name="_Toc272706874"/>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7</w:t>
      </w:r>
      <w:r w:rsidR="003879FA">
        <w:rPr>
          <w:color w:val="auto"/>
        </w:rPr>
        <w:fldChar w:fldCharType="end"/>
      </w:r>
      <w:bookmarkEnd w:id="125"/>
      <w:r w:rsidRPr="000D5F0F">
        <w:rPr>
          <w:color w:val="auto"/>
        </w:rPr>
        <w:t>. Visualización de glifos en el plano axial</w:t>
      </w:r>
      <w:bookmarkEnd w:id="126"/>
    </w:p>
    <w:p w:rsidR="00C863E1" w:rsidRPr="000D5F0F" w:rsidRDefault="00C863E1" w:rsidP="00C863E1">
      <w:pPr>
        <w:pStyle w:val="Epgrafe"/>
        <w:rPr>
          <w:color w:val="auto"/>
        </w:rPr>
      </w:pPr>
    </w:p>
    <w:p w:rsidR="005A497C" w:rsidRPr="000D5F0F" w:rsidRDefault="005A497C" w:rsidP="005A497C">
      <w:pPr>
        <w:pStyle w:val="Epgrafe"/>
        <w:ind w:firstLine="0"/>
        <w:rPr>
          <w:color w:val="auto"/>
        </w:rPr>
      </w:pPr>
    </w:p>
    <w:p w:rsidR="00DD295C" w:rsidRPr="000D5F0F" w:rsidRDefault="00DD295C" w:rsidP="005A497C">
      <w:pPr>
        <w:pStyle w:val="Epgrafe"/>
        <w:ind w:firstLine="0"/>
        <w:rPr>
          <w:color w:val="auto"/>
        </w:rPr>
      </w:pPr>
      <w:r w:rsidRPr="000D5F0F">
        <w:rPr>
          <w:noProof/>
          <w:color w:val="auto"/>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27" w:name="_Ref266199081"/>
    </w:p>
    <w:p w:rsidR="00450D52" w:rsidRPr="000D5F0F" w:rsidRDefault="00DD295C" w:rsidP="006B74DB">
      <w:pPr>
        <w:pStyle w:val="Epgrafe"/>
        <w:ind w:firstLine="0"/>
        <w:rPr>
          <w:color w:val="auto"/>
        </w:rPr>
      </w:pPr>
      <w:bookmarkStart w:id="128" w:name="_Ref272250769"/>
      <w:bookmarkStart w:id="129" w:name="_Toc272706875"/>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8</w:t>
      </w:r>
      <w:r w:rsidR="003879FA">
        <w:rPr>
          <w:color w:val="auto"/>
        </w:rPr>
        <w:fldChar w:fldCharType="end"/>
      </w:r>
      <w:bookmarkEnd w:id="127"/>
      <w:bookmarkEnd w:id="128"/>
      <w:r w:rsidRPr="000D5F0F">
        <w:rPr>
          <w:color w:val="auto"/>
        </w:rPr>
        <w:t>. Vista con la opacidad reducida hasta cero</w:t>
      </w:r>
      <w:bookmarkEnd w:id="129"/>
    </w:p>
    <w:p w:rsidR="00DD295C" w:rsidRPr="000D5F0F" w:rsidRDefault="005A497C" w:rsidP="002641D0">
      <w:pPr>
        <w:pStyle w:val="Epgrafe"/>
        <w:ind w:firstLine="0"/>
        <w:rPr>
          <w:b w:val="0"/>
          <w:bCs w:val="0"/>
          <w:color w:val="auto"/>
        </w:rPr>
      </w:pPr>
      <w:r w:rsidRPr="000D5F0F">
        <w:rPr>
          <w:color w:val="auto"/>
        </w:rPr>
        <w:br w:type="page"/>
      </w:r>
      <w:r w:rsidR="00DD295C" w:rsidRPr="000D5F0F">
        <w:rPr>
          <w:noProof/>
          <w:color w:val="auto"/>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30" w:name="_Ref266202971"/>
    </w:p>
    <w:p w:rsidR="00E45BF3" w:rsidRPr="000D5F0F" w:rsidRDefault="00DD295C" w:rsidP="006B74DB">
      <w:pPr>
        <w:pStyle w:val="Epgrafe"/>
        <w:ind w:firstLine="0"/>
        <w:rPr>
          <w:color w:val="auto"/>
        </w:rPr>
      </w:pPr>
      <w:bookmarkStart w:id="131" w:name="_Ref272250796"/>
      <w:bookmarkStart w:id="132" w:name="_Toc272706876"/>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9</w:t>
      </w:r>
      <w:r w:rsidR="003879FA">
        <w:rPr>
          <w:color w:val="auto"/>
        </w:rPr>
        <w:fldChar w:fldCharType="end"/>
      </w:r>
      <w:bookmarkEnd w:id="130"/>
      <w:bookmarkEnd w:id="131"/>
      <w:r w:rsidRPr="000D5F0F">
        <w:rPr>
          <w:color w:val="auto"/>
        </w:rPr>
        <w:t>. Visualización cercana de los glifos</w:t>
      </w:r>
      <w:bookmarkEnd w:id="132"/>
    </w:p>
    <w:p w:rsidR="00C1228F" w:rsidRPr="000D5F0F" w:rsidRDefault="00C1228F" w:rsidP="001E17B6"/>
    <w:p w:rsidR="003C4068" w:rsidRPr="000D5F0F" w:rsidRDefault="001E17B6" w:rsidP="005A497C">
      <w:pPr>
        <w:keepNext/>
        <w:ind w:firstLine="0"/>
      </w:pPr>
      <w:r w:rsidRPr="000D5F0F">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Pr="000D5F0F" w:rsidRDefault="003C4068" w:rsidP="006B74DB">
      <w:pPr>
        <w:pStyle w:val="Epgrafe"/>
        <w:ind w:firstLine="0"/>
        <w:rPr>
          <w:b w:val="0"/>
          <w:bCs w:val="0"/>
          <w:color w:val="auto"/>
        </w:rPr>
      </w:pPr>
      <w:bookmarkStart w:id="133" w:name="_Ref266202868"/>
      <w:bookmarkStart w:id="134" w:name="_Toc272706877"/>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10</w:t>
      </w:r>
      <w:r w:rsidR="003879FA">
        <w:rPr>
          <w:color w:val="auto"/>
        </w:rPr>
        <w:fldChar w:fldCharType="end"/>
      </w:r>
      <w:bookmarkEnd w:id="133"/>
      <w:r w:rsidRPr="000D5F0F">
        <w:rPr>
          <w:color w:val="auto"/>
        </w:rPr>
        <w:t>. Glifos en el plano sagital (X)</w:t>
      </w:r>
      <w:bookmarkEnd w:id="134"/>
      <w:r w:rsidR="00C1228F" w:rsidRPr="000D5F0F">
        <w:rPr>
          <w:color w:val="auto"/>
        </w:rPr>
        <w:br w:type="page"/>
      </w:r>
    </w:p>
    <w:p w:rsidR="003C4068" w:rsidRPr="000D5F0F" w:rsidRDefault="001E17B6" w:rsidP="00C1228F">
      <w:pPr>
        <w:pStyle w:val="Epgrafe"/>
        <w:ind w:firstLine="0"/>
        <w:rPr>
          <w:color w:val="auto"/>
        </w:rPr>
      </w:pPr>
      <w:r w:rsidRPr="000D5F0F">
        <w:rPr>
          <w:noProof/>
          <w:color w:val="auto"/>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51"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35" w:name="_Ref266202909"/>
    </w:p>
    <w:p w:rsidR="003C4068" w:rsidRPr="000D5F0F" w:rsidRDefault="003C4068" w:rsidP="006B74DB">
      <w:pPr>
        <w:pStyle w:val="Epgrafe"/>
        <w:ind w:firstLine="0"/>
        <w:rPr>
          <w:color w:val="auto"/>
        </w:rPr>
      </w:pPr>
      <w:bookmarkStart w:id="136" w:name="_Ref272250808"/>
      <w:bookmarkStart w:id="137" w:name="_Toc272706878"/>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11</w:t>
      </w:r>
      <w:r w:rsidR="003879FA">
        <w:rPr>
          <w:color w:val="auto"/>
        </w:rPr>
        <w:fldChar w:fldCharType="end"/>
      </w:r>
      <w:bookmarkEnd w:id="135"/>
      <w:bookmarkEnd w:id="136"/>
      <w:r w:rsidRPr="000D5F0F">
        <w:rPr>
          <w:color w:val="auto"/>
        </w:rPr>
        <w:t>. Glifos en el plano coronal (Y)</w:t>
      </w:r>
      <w:bookmarkEnd w:id="137"/>
    </w:p>
    <w:p w:rsidR="00C1228F" w:rsidRPr="000D5F0F" w:rsidRDefault="00C1228F" w:rsidP="001E17B6"/>
    <w:p w:rsidR="001E17B6" w:rsidRPr="000D5F0F" w:rsidRDefault="001E17B6" w:rsidP="00C1228F">
      <w:pPr>
        <w:keepNext/>
        <w:ind w:firstLine="0"/>
      </w:pPr>
      <w:r w:rsidRPr="000D5F0F">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1E17B6" w:rsidP="006B74DB">
      <w:pPr>
        <w:pStyle w:val="Epgrafe"/>
        <w:ind w:firstLine="0"/>
        <w:rPr>
          <w:color w:val="auto"/>
        </w:rPr>
      </w:pPr>
      <w:bookmarkStart w:id="138" w:name="_Ref266210636"/>
      <w:bookmarkStart w:id="139" w:name="_Toc272706879"/>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12</w:t>
      </w:r>
      <w:r w:rsidR="003879FA">
        <w:rPr>
          <w:color w:val="auto"/>
        </w:rPr>
        <w:fldChar w:fldCharType="end"/>
      </w:r>
      <w:bookmarkEnd w:id="138"/>
      <w:r w:rsidRPr="000D5F0F">
        <w:rPr>
          <w:color w:val="auto"/>
        </w:rPr>
        <w:t>. Glifos en tres planos</w:t>
      </w:r>
      <w:bookmarkEnd w:id="139"/>
    </w:p>
    <w:p w:rsidR="00C449C8" w:rsidRPr="000D5F0F" w:rsidRDefault="008A69F9" w:rsidP="006B74DB">
      <w:pPr>
        <w:pStyle w:val="Epgrafe"/>
        <w:ind w:firstLine="0"/>
        <w:rPr>
          <w:b w:val="0"/>
          <w:bCs w:val="0"/>
          <w:color w:val="auto"/>
        </w:rPr>
      </w:pPr>
      <w:r w:rsidRPr="000D5F0F">
        <w:rPr>
          <w:noProof/>
          <w:color w:val="auto"/>
          <w:lang w:eastAsia="es-ES"/>
        </w:rPr>
        <w:lastRenderedPageBreak/>
        <w:drawing>
          <wp:inline distT="0" distB="0" distL="0" distR="0">
            <wp:extent cx="4552950" cy="8023697"/>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tretch>
                      <a:fillRect/>
                    </a:stretch>
                  </pic:blipFill>
                  <pic:spPr bwMode="auto">
                    <a:xfrm>
                      <a:off x="0" y="0"/>
                      <a:ext cx="4563354" cy="8042031"/>
                    </a:xfrm>
                    <a:prstGeom prst="rect">
                      <a:avLst/>
                    </a:prstGeom>
                    <a:noFill/>
                    <a:ln w="9525">
                      <a:noFill/>
                      <a:miter lim="800000"/>
                      <a:headEnd/>
                      <a:tailEnd/>
                    </a:ln>
                  </pic:spPr>
                </pic:pic>
              </a:graphicData>
            </a:graphic>
          </wp:inline>
        </w:drawing>
      </w:r>
    </w:p>
    <w:p w:rsidR="006B74DB" w:rsidRPr="000D5F0F" w:rsidRDefault="006B74DB" w:rsidP="006B74DB">
      <w:pPr>
        <w:pStyle w:val="Epgrafe"/>
        <w:tabs>
          <w:tab w:val="clear" w:pos="1701"/>
          <w:tab w:val="left" w:pos="2127"/>
          <w:tab w:val="left" w:pos="7938"/>
        </w:tabs>
        <w:ind w:right="1274" w:firstLine="0"/>
        <w:rPr>
          <w:color w:val="auto"/>
        </w:rPr>
      </w:pPr>
      <w:bookmarkStart w:id="140" w:name="_Ref266208350"/>
    </w:p>
    <w:p w:rsidR="006B74DB" w:rsidRPr="000D5F0F" w:rsidRDefault="00C449C8" w:rsidP="006B74DB">
      <w:pPr>
        <w:pStyle w:val="Epgrafe"/>
        <w:tabs>
          <w:tab w:val="clear" w:pos="1701"/>
          <w:tab w:val="left" w:pos="2127"/>
          <w:tab w:val="left" w:pos="7938"/>
        </w:tabs>
        <w:ind w:left="993" w:right="1274" w:hanging="993"/>
        <w:rPr>
          <w:color w:val="auto"/>
        </w:rPr>
      </w:pPr>
      <w:bookmarkStart w:id="141" w:name="_Ref272250821"/>
      <w:bookmarkStart w:id="142" w:name="_Toc272706880"/>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13</w:t>
      </w:r>
      <w:r w:rsidR="003879FA">
        <w:rPr>
          <w:color w:val="auto"/>
        </w:rPr>
        <w:fldChar w:fldCharType="end"/>
      </w:r>
      <w:bookmarkEnd w:id="140"/>
      <w:bookmarkEnd w:id="141"/>
      <w:r w:rsidRPr="000D5F0F">
        <w:rPr>
          <w:color w:val="auto"/>
        </w:rPr>
        <w:t>. Distintos tipos de coloreado: (a) anisotropía fraccional, (b) anisotropía relativa, (c) coeficiente lineal</w:t>
      </w:r>
      <w:bookmarkEnd w:id="142"/>
    </w:p>
    <w:p w:rsidR="00930D46" w:rsidRPr="000D5F0F" w:rsidRDefault="001F39B9" w:rsidP="006B74DB">
      <w:pPr>
        <w:pStyle w:val="Epgrafe"/>
        <w:tabs>
          <w:tab w:val="clear" w:pos="1701"/>
          <w:tab w:val="left" w:pos="2127"/>
          <w:tab w:val="left" w:pos="7938"/>
        </w:tabs>
        <w:ind w:right="1274" w:firstLine="0"/>
        <w:rPr>
          <w:color w:val="auto"/>
        </w:rPr>
      </w:pPr>
      <w:r w:rsidRPr="000D5F0F">
        <w:rPr>
          <w:noProof/>
          <w:color w:val="auto"/>
          <w:lang w:eastAsia="es-ES"/>
        </w:rPr>
        <w:lastRenderedPageBreak/>
        <w:drawing>
          <wp:inline distT="0" distB="0" distL="0" distR="0">
            <wp:extent cx="4694580"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print"/>
                    <a:stretch>
                      <a:fillRect/>
                    </a:stretch>
                  </pic:blipFill>
                  <pic:spPr bwMode="auto">
                    <a:xfrm>
                      <a:off x="0" y="0"/>
                      <a:ext cx="4692322" cy="8197080"/>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43" w:name="_Ref266208399"/>
    </w:p>
    <w:p w:rsidR="00C1228F" w:rsidRPr="000D5F0F" w:rsidRDefault="00930D46" w:rsidP="006B74DB">
      <w:pPr>
        <w:pStyle w:val="Epgrafe"/>
        <w:ind w:firstLine="0"/>
        <w:rPr>
          <w:b w:val="0"/>
          <w:bCs w:val="0"/>
          <w:color w:val="auto"/>
        </w:rPr>
      </w:pPr>
      <w:bookmarkStart w:id="144" w:name="_Ref272250901"/>
      <w:bookmarkStart w:id="145" w:name="_Toc272706881"/>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14</w:t>
      </w:r>
      <w:r w:rsidR="003879FA">
        <w:rPr>
          <w:color w:val="auto"/>
        </w:rPr>
        <w:fldChar w:fldCharType="end"/>
      </w:r>
      <w:bookmarkEnd w:id="143"/>
      <w:bookmarkEnd w:id="144"/>
      <w:r w:rsidRPr="000D5F0F">
        <w:rPr>
          <w:color w:val="auto"/>
        </w:rPr>
        <w:t>. Diferentes geometrías de glifo: (a) elipsoides, (b) cuboides, (c) supercuádricas</w:t>
      </w:r>
      <w:bookmarkEnd w:id="145"/>
      <w:r w:rsidR="00C1228F" w:rsidRPr="000D5F0F">
        <w:rPr>
          <w:color w:val="auto"/>
        </w:rPr>
        <w:br w:type="page"/>
      </w:r>
    </w:p>
    <w:p w:rsidR="00D570BE" w:rsidRPr="000D5F0F" w:rsidRDefault="00D570BE" w:rsidP="00C1228F">
      <w:pPr>
        <w:keepNext/>
        <w:ind w:firstLine="0"/>
      </w:pPr>
      <w:r w:rsidRPr="000D5F0F">
        <w:rPr>
          <w:noProof/>
          <w:lang w:eastAsia="es-ES"/>
        </w:rPr>
        <w:lastRenderedPageBreak/>
        <w:drawing>
          <wp:inline distT="0" distB="0" distL="0" distR="0">
            <wp:extent cx="5162550" cy="8210462"/>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stretch>
                      <a:fillRect/>
                    </a:stretch>
                  </pic:blipFill>
                  <pic:spPr bwMode="auto">
                    <a:xfrm>
                      <a:off x="0" y="0"/>
                      <a:ext cx="5162550" cy="8210462"/>
                    </a:xfrm>
                    <a:prstGeom prst="rect">
                      <a:avLst/>
                    </a:prstGeom>
                    <a:noFill/>
                    <a:ln w="9525">
                      <a:noFill/>
                      <a:miter lim="800000"/>
                      <a:headEnd/>
                      <a:tailEnd/>
                    </a:ln>
                  </pic:spPr>
                </pic:pic>
              </a:graphicData>
            </a:graphic>
          </wp:inline>
        </w:drawing>
      </w:r>
    </w:p>
    <w:p w:rsidR="008D429B" w:rsidRPr="000D5F0F" w:rsidRDefault="00D570BE" w:rsidP="006B74DB">
      <w:pPr>
        <w:pStyle w:val="Epgrafe"/>
        <w:ind w:firstLine="0"/>
        <w:rPr>
          <w:color w:val="auto"/>
          <w:lang w:eastAsia="es-ES"/>
        </w:rPr>
      </w:pPr>
      <w:bookmarkStart w:id="146" w:name="_Ref266208452"/>
      <w:bookmarkStart w:id="147" w:name="_Toc272706882"/>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15</w:t>
      </w:r>
      <w:r w:rsidR="003879FA">
        <w:rPr>
          <w:color w:val="auto"/>
        </w:rPr>
        <w:fldChar w:fldCharType="end"/>
      </w:r>
      <w:bookmarkEnd w:id="146"/>
      <w:r w:rsidRPr="000D5F0F">
        <w:rPr>
          <w:color w:val="auto"/>
        </w:rPr>
        <w:t>. Efecto del factor de escala: (a) factor de escala 1.0, (b) factor de escala 2.0</w:t>
      </w:r>
      <w:bookmarkEnd w:id="147"/>
    </w:p>
    <w:p w:rsidR="007207C5" w:rsidRPr="000D5F0F" w:rsidRDefault="007207C5" w:rsidP="00C1228F">
      <w:pPr>
        <w:keepNext/>
        <w:ind w:firstLine="0"/>
      </w:pPr>
      <w:r w:rsidRPr="000D5F0F">
        <w:rPr>
          <w:noProof/>
          <w:lang w:eastAsia="es-ES"/>
        </w:rPr>
        <w:lastRenderedPageBreak/>
        <w:drawing>
          <wp:inline distT="0" distB="0" distL="0" distR="0">
            <wp:extent cx="5000625" cy="7964382"/>
            <wp:effectExtent l="19050" t="0" r="9525"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stretch>
                      <a:fillRect/>
                    </a:stretch>
                  </pic:blipFill>
                  <pic:spPr bwMode="auto">
                    <a:xfrm>
                      <a:off x="0" y="0"/>
                      <a:ext cx="5002781" cy="7967816"/>
                    </a:xfrm>
                    <a:prstGeom prst="rect">
                      <a:avLst/>
                    </a:prstGeom>
                    <a:noFill/>
                    <a:ln w="9525">
                      <a:noFill/>
                      <a:miter lim="800000"/>
                      <a:headEnd/>
                      <a:tailEnd/>
                    </a:ln>
                  </pic:spPr>
                </pic:pic>
              </a:graphicData>
            </a:graphic>
          </wp:inline>
        </w:drawing>
      </w:r>
    </w:p>
    <w:p w:rsidR="00C1228F" w:rsidRPr="000D5F0F" w:rsidRDefault="007207C5" w:rsidP="006B74DB">
      <w:pPr>
        <w:pStyle w:val="Epgrafe"/>
        <w:ind w:left="993" w:right="1700" w:hanging="993"/>
        <w:rPr>
          <w:b w:val="0"/>
          <w:bCs w:val="0"/>
          <w:color w:val="auto"/>
        </w:rPr>
      </w:pPr>
      <w:bookmarkStart w:id="148" w:name="_Ref266208519"/>
      <w:bookmarkStart w:id="149" w:name="_Toc272706883"/>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16</w:t>
      </w:r>
      <w:r w:rsidR="003879FA">
        <w:rPr>
          <w:color w:val="auto"/>
        </w:rPr>
        <w:fldChar w:fldCharType="end"/>
      </w:r>
      <w:bookmarkEnd w:id="148"/>
      <w:r w:rsidRPr="000D5F0F">
        <w:rPr>
          <w:color w:val="auto"/>
        </w:rPr>
        <w:t>. Aplicación del factor de escala a la visualización con cuboides: (a) factor de escala 1.0, (b) factor de escala 0.7</w:t>
      </w:r>
      <w:bookmarkEnd w:id="149"/>
      <w:r w:rsidR="00C1228F" w:rsidRPr="000D5F0F">
        <w:rPr>
          <w:color w:val="auto"/>
        </w:rPr>
        <w:br w:type="page"/>
      </w:r>
    </w:p>
    <w:p w:rsidR="007207C5" w:rsidRPr="000D5F0F" w:rsidRDefault="007207C5" w:rsidP="007207C5">
      <w:pPr>
        <w:keepNext/>
        <w:ind w:firstLine="0"/>
        <w:jc w:val="center"/>
      </w:pPr>
      <w:r w:rsidRPr="000D5F0F">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57"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Pr="000D5F0F" w:rsidRDefault="007207C5" w:rsidP="006B74DB">
      <w:pPr>
        <w:pStyle w:val="Epgrafe"/>
        <w:ind w:firstLine="0"/>
        <w:rPr>
          <w:color w:val="auto"/>
        </w:rPr>
      </w:pPr>
      <w:bookmarkStart w:id="150" w:name="_Ref266208751"/>
      <w:bookmarkStart w:id="151" w:name="_Toc272706884"/>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17</w:t>
      </w:r>
      <w:r w:rsidR="003879FA">
        <w:rPr>
          <w:color w:val="auto"/>
        </w:rPr>
        <w:fldChar w:fldCharType="end"/>
      </w:r>
      <w:bookmarkEnd w:id="150"/>
      <w:r w:rsidRPr="000D5F0F">
        <w:rPr>
          <w:color w:val="auto"/>
        </w:rPr>
        <w:t>. Crop de planos (recorte de planos)</w:t>
      </w:r>
      <w:bookmarkEnd w:id="151"/>
    </w:p>
    <w:p w:rsidR="007207C5" w:rsidRPr="000D5F0F" w:rsidRDefault="007207C5" w:rsidP="007207C5">
      <w:pPr>
        <w:ind w:firstLine="0"/>
        <w:jc w:val="center"/>
      </w:pPr>
    </w:p>
    <w:p w:rsidR="007207C5" w:rsidRPr="000D5F0F" w:rsidRDefault="007207C5" w:rsidP="007207C5">
      <w:pPr>
        <w:ind w:firstLine="0"/>
        <w:jc w:val="center"/>
      </w:pPr>
    </w:p>
    <w:p w:rsidR="007207C5" w:rsidRPr="000D5F0F" w:rsidRDefault="007207C5" w:rsidP="007207C5">
      <w:pPr>
        <w:keepNext/>
        <w:ind w:firstLine="0"/>
        <w:jc w:val="center"/>
      </w:pPr>
      <w:r w:rsidRPr="000D5F0F">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58"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Pr="000D5F0F" w:rsidRDefault="007207C5" w:rsidP="006B74DB">
      <w:pPr>
        <w:pStyle w:val="Epgrafe"/>
        <w:ind w:firstLine="0"/>
        <w:rPr>
          <w:noProof/>
          <w:color w:val="auto"/>
        </w:rPr>
      </w:pPr>
      <w:bookmarkStart w:id="152" w:name="_Ref266208817"/>
      <w:bookmarkStart w:id="153" w:name="_Toc272706885"/>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18</w:t>
      </w:r>
      <w:r w:rsidR="003879FA">
        <w:rPr>
          <w:color w:val="auto"/>
        </w:rPr>
        <w:fldChar w:fldCharType="end"/>
      </w:r>
      <w:bookmarkEnd w:id="152"/>
      <w:r w:rsidRPr="000D5F0F">
        <w:rPr>
          <w:color w:val="auto"/>
        </w:rPr>
        <w:t>. Discriminación de glifos (FA &gt; 20</w:t>
      </w:r>
      <w:r w:rsidRPr="000D5F0F">
        <w:rPr>
          <w:noProof/>
          <w:color w:val="auto"/>
        </w:rPr>
        <w:t>)</w:t>
      </w:r>
      <w:bookmarkEnd w:id="153"/>
    </w:p>
    <w:p w:rsidR="00C1228F" w:rsidRPr="000D5F0F" w:rsidRDefault="00C1228F" w:rsidP="00C1228F">
      <w:pPr>
        <w:rPr>
          <w:noProof/>
          <w:sz w:val="18"/>
          <w:szCs w:val="18"/>
        </w:rPr>
      </w:pPr>
      <w:r w:rsidRPr="000D5F0F">
        <w:rPr>
          <w:noProof/>
        </w:rPr>
        <w:br w:type="page"/>
      </w:r>
    </w:p>
    <w:p w:rsidR="00144D08" w:rsidRPr="000D5F0F" w:rsidRDefault="00144D08" w:rsidP="00144D08">
      <w:pPr>
        <w:keepNext/>
        <w:ind w:firstLine="0"/>
        <w:jc w:val="center"/>
      </w:pPr>
      <w:r w:rsidRPr="000D5F0F">
        <w:rPr>
          <w:noProof/>
          <w:lang w:eastAsia="es-ES"/>
        </w:rPr>
        <w:lastRenderedPageBreak/>
        <w:drawing>
          <wp:inline distT="0" distB="0" distL="0" distR="0">
            <wp:extent cx="5497162" cy="6621967"/>
            <wp:effectExtent l="19050" t="0" r="8288"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cstate="print"/>
                    <a:stretch>
                      <a:fillRect/>
                    </a:stretch>
                  </pic:blipFill>
                  <pic:spPr bwMode="auto">
                    <a:xfrm>
                      <a:off x="0" y="0"/>
                      <a:ext cx="5497162" cy="6621967"/>
                    </a:xfrm>
                    <a:prstGeom prst="rect">
                      <a:avLst/>
                    </a:prstGeom>
                    <a:noFill/>
                    <a:ln w="9525">
                      <a:noFill/>
                      <a:miter lim="800000"/>
                      <a:headEnd/>
                      <a:tailEnd/>
                    </a:ln>
                  </pic:spPr>
                </pic:pic>
              </a:graphicData>
            </a:graphic>
          </wp:inline>
        </w:drawing>
      </w:r>
    </w:p>
    <w:p w:rsidR="0050310F" w:rsidRPr="000D5F0F" w:rsidRDefault="00144D08" w:rsidP="006B74DB">
      <w:pPr>
        <w:pStyle w:val="Epgrafe"/>
        <w:tabs>
          <w:tab w:val="clear" w:pos="1701"/>
        </w:tabs>
        <w:ind w:firstLine="0"/>
        <w:rPr>
          <w:color w:val="auto"/>
        </w:rPr>
      </w:pPr>
      <w:bookmarkStart w:id="154" w:name="_Ref266208898"/>
      <w:bookmarkStart w:id="155" w:name="_Toc272706886"/>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19</w:t>
      </w:r>
      <w:r w:rsidR="003879FA">
        <w:rPr>
          <w:color w:val="auto"/>
        </w:rPr>
        <w:fldChar w:fldCharType="end"/>
      </w:r>
      <w:bookmarkEnd w:id="154"/>
      <w:r w:rsidRPr="000D5F0F">
        <w:rPr>
          <w:color w:val="auto"/>
        </w:rPr>
        <w:t>. Efecto del parámetro gamma: (a) gamma 1.0, (b) gamma 5.0</w:t>
      </w:r>
      <w:bookmarkEnd w:id="155"/>
    </w:p>
    <w:p w:rsidR="00222358" w:rsidRPr="000D5F0F" w:rsidRDefault="00222358" w:rsidP="00222358"/>
    <w:p w:rsidR="00222358" w:rsidRPr="000D5F0F" w:rsidRDefault="00222358" w:rsidP="00222358">
      <w:pPr>
        <w:keepNext/>
        <w:ind w:firstLine="0"/>
        <w:jc w:val="center"/>
      </w:pPr>
      <w:r w:rsidRPr="000D5F0F">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60"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Pr="000D5F0F" w:rsidRDefault="00222358" w:rsidP="00222358">
      <w:pPr>
        <w:pStyle w:val="Epgrafe"/>
        <w:rPr>
          <w:color w:val="auto"/>
        </w:rPr>
      </w:pPr>
      <w:bookmarkStart w:id="156" w:name="_Ref266211214"/>
      <w:bookmarkStart w:id="157" w:name="_Toc272706887"/>
      <w:r w:rsidRPr="000D5F0F">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6</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20</w:t>
      </w:r>
      <w:r w:rsidR="003879FA">
        <w:rPr>
          <w:color w:val="auto"/>
        </w:rPr>
        <w:fldChar w:fldCharType="end"/>
      </w:r>
      <w:bookmarkEnd w:id="156"/>
      <w:r w:rsidRPr="000D5F0F">
        <w:rPr>
          <w:color w:val="auto"/>
        </w:rPr>
        <w:t>. Glifos en tractografía</w:t>
      </w:r>
      <w:bookmarkEnd w:id="157"/>
    </w:p>
    <w:p w:rsidR="00AA0BC5" w:rsidRPr="000D5F0F" w:rsidRDefault="00AA0BC5" w:rsidP="0081533B">
      <w:pPr>
        <w:sectPr w:rsidR="00AA0BC5" w:rsidRPr="000D5F0F" w:rsidSect="003F5AE0">
          <w:headerReference w:type="even" r:id="rId61"/>
          <w:headerReference w:type="default" r:id="rId62"/>
          <w:type w:val="oddPage"/>
          <w:pgSz w:w="11906" w:h="16838" w:code="9"/>
          <w:pgMar w:top="2041" w:right="1701" w:bottom="1418" w:left="2268" w:header="709" w:footer="709" w:gutter="0"/>
          <w:cols w:space="708"/>
          <w:docGrid w:linePitch="360"/>
        </w:sectPr>
      </w:pPr>
    </w:p>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Pr="00ED6EFE" w:rsidRDefault="00AA0BC5" w:rsidP="00AF0BD2">
      <w:pPr>
        <w:pStyle w:val="Ttulo1"/>
        <w:tabs>
          <w:tab w:val="clear" w:pos="1701"/>
          <w:tab w:val="left" w:pos="2410"/>
        </w:tabs>
        <w:ind w:left="1701"/>
      </w:pPr>
      <w:r>
        <w:br/>
      </w:r>
      <w:r>
        <w:br/>
      </w:r>
      <w:bookmarkStart w:id="158" w:name="_Toc272706831"/>
      <w:r>
        <w:t>Desarrollo de una interfaz para tensor de esfuerzo</w:t>
      </w:r>
      <w:bookmarkEnd w:id="158"/>
    </w:p>
    <w:p w:rsidR="00AA0BC5" w:rsidRDefault="00AA0BC5" w:rsidP="00AA0BC5">
      <w:pPr>
        <w:rPr>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Pr="00ED5130" w:rsidRDefault="00AA0BC5" w:rsidP="00AA0BC5">
      <w:pPr>
        <w:ind w:left="1701" w:firstLine="0"/>
        <w:rPr>
          <w:i/>
          <w:sz w:val="32"/>
          <w:szCs w:val="32"/>
          <w:lang w:eastAsia="es-ES"/>
        </w:rPr>
      </w:pPr>
      <w:r>
        <w:rPr>
          <w:i/>
          <w:sz w:val="32"/>
          <w:szCs w:val="32"/>
          <w:lang w:eastAsia="es-ES"/>
        </w:rPr>
        <w:t xml:space="preserve">En este capítulo se </w:t>
      </w:r>
      <w:r w:rsidR="00A57D7C">
        <w:rPr>
          <w:i/>
          <w:sz w:val="32"/>
          <w:szCs w:val="32"/>
          <w:lang w:eastAsia="es-ES"/>
        </w:rPr>
        <w:t>presenta</w:t>
      </w:r>
      <w:r>
        <w:rPr>
          <w:i/>
          <w:sz w:val="32"/>
          <w:szCs w:val="32"/>
          <w:lang w:eastAsia="es-ES"/>
        </w:rPr>
        <w:t xml:space="preserve"> </w:t>
      </w:r>
      <w:r w:rsidR="00AF0BD2">
        <w:rPr>
          <w:i/>
          <w:sz w:val="32"/>
          <w:szCs w:val="32"/>
          <w:lang w:eastAsia="es-ES"/>
        </w:rPr>
        <w:t>la interfaz desarrollada para la visualización del tensor de esfuerzo</w:t>
      </w:r>
      <w:r>
        <w:rPr>
          <w:i/>
          <w:sz w:val="32"/>
          <w:szCs w:val="32"/>
          <w:lang w:eastAsia="es-ES"/>
        </w:rPr>
        <w:t xml:space="preserve">. Se </w:t>
      </w:r>
      <w:r w:rsidR="00AF0BD2">
        <w:rPr>
          <w:i/>
          <w:sz w:val="32"/>
          <w:szCs w:val="32"/>
          <w:lang w:eastAsia="es-ES"/>
        </w:rPr>
        <w:t>explican los nuevos elementos de Saturn a nivel de código y de interfaz, así como las características del nuevo módulo, su funcionamiento y su forma de uso.</w:t>
      </w:r>
    </w:p>
    <w:p w:rsidR="0081533B" w:rsidRDefault="0081533B" w:rsidP="0081533B">
      <w:pPr>
        <w:sectPr w:rsidR="0081533B" w:rsidSect="003F5AE0">
          <w:headerReference w:type="default" r:id="rId63"/>
          <w:type w:val="oddPage"/>
          <w:pgSz w:w="11906" w:h="16838" w:code="9"/>
          <w:pgMar w:top="2041" w:right="1701" w:bottom="1418" w:left="2268" w:header="709" w:footer="709" w:gutter="0"/>
          <w:cols w:space="708"/>
          <w:docGrid w:linePitch="360"/>
        </w:sectPr>
      </w:pPr>
    </w:p>
    <w:p w:rsidR="000D4C8A" w:rsidRDefault="000D4C8A" w:rsidP="00AF0BD2">
      <w:pPr>
        <w:pStyle w:val="Ttulo2"/>
        <w:rPr>
          <w:lang w:eastAsia="es-ES"/>
        </w:rPr>
      </w:pPr>
      <w:bookmarkStart w:id="159" w:name="_Toc272706832"/>
      <w:r>
        <w:rPr>
          <w:lang w:eastAsia="es-ES"/>
        </w:rPr>
        <w:lastRenderedPageBreak/>
        <w:t>Introducción</w:t>
      </w:r>
      <w:bookmarkEnd w:id="159"/>
    </w:p>
    <w:p w:rsidR="000D4C8A" w:rsidRDefault="000D4C8A" w:rsidP="000D4C8A">
      <w:pPr>
        <w:rPr>
          <w:lang w:eastAsia="es-ES"/>
        </w:rPr>
      </w:pPr>
    </w:p>
    <w:p w:rsidR="000D4C8A" w:rsidRDefault="000D4C8A" w:rsidP="000D4C8A">
      <w:pPr>
        <w:rPr>
          <w:lang w:eastAsia="es-ES"/>
        </w:rPr>
      </w:pPr>
      <w:r>
        <w:rPr>
          <w:lang w:eastAsia="es-ES"/>
        </w:rPr>
        <w:t xml:space="preserve">En este capítulo se presenta la implementación de la segunda parte del proyecto, correspondiente a tensor de esfuerzo. </w:t>
      </w:r>
      <w:r w:rsidR="00505332">
        <w:rPr>
          <w:lang w:eastAsia="es-ES"/>
        </w:rPr>
        <w:t>En este caso, el desarrollo de este aspecto en Saturn es nulo, por lo que el objetivo es la integración en Saturn de una primera interfaz. Este desarrollo conlleva, por lo tanto, la definición de nuevos tipos de datos, de imágenes, y de otros elementos que sirvan para representar el tensor de esfuerzo y trabajar con él, además de los métodos e interfaces para visualizarlo.</w:t>
      </w:r>
    </w:p>
    <w:p w:rsidR="00505332" w:rsidRDefault="00505332" w:rsidP="000D4C8A">
      <w:pPr>
        <w:rPr>
          <w:lang w:eastAsia="es-ES"/>
        </w:rPr>
      </w:pPr>
    </w:p>
    <w:p w:rsidR="000D4C8A" w:rsidRDefault="00505332" w:rsidP="000D4C8A">
      <w:pPr>
        <w:rPr>
          <w:lang w:eastAsia="es-ES"/>
        </w:rPr>
      </w:pPr>
      <w:r>
        <w:rPr>
          <w:lang w:eastAsia="es-ES"/>
        </w:rPr>
        <w:t xml:space="preserve">El capítulo se estructura como sigue: en primer lugar se presenta la clase </w:t>
      </w:r>
      <w:r w:rsidRPr="00446B4F">
        <w:rPr>
          <w:i/>
          <w:lang w:eastAsia="es-ES"/>
        </w:rPr>
        <w:t>StrainTensor</w:t>
      </w:r>
      <w:r>
        <w:rPr>
          <w:lang w:eastAsia="es-ES"/>
        </w:rPr>
        <w:t>, con la que se representan los datos. A continuación, se utiliza esta nueva clase para definir toda una serie de tipos de dato necesarios para representar, por ejemplo, imágenes completas de tensor de esfuerzo.</w:t>
      </w:r>
      <w:r w:rsidR="0042665B">
        <w:rPr>
          <w:lang w:eastAsia="es-ES"/>
        </w:rPr>
        <w:t xml:space="preserve"> </w:t>
      </w:r>
      <w:r w:rsidR="0061036C">
        <w:rPr>
          <w:lang w:eastAsia="es-ES"/>
        </w:rPr>
        <w:t xml:space="preserve">El siguiente punto explica los métodos añadidos a la clase </w:t>
      </w:r>
      <w:r w:rsidR="0061036C" w:rsidRPr="00446B4F">
        <w:rPr>
          <w:i/>
          <w:lang w:eastAsia="es-ES"/>
        </w:rPr>
        <w:t>TensorConsole</w:t>
      </w:r>
      <w:r w:rsidR="0061036C">
        <w:rPr>
          <w:lang w:eastAsia="es-ES"/>
        </w:rPr>
        <w:t xml:space="preserve">. Estos métodos gestionan la visualización del tensor de esfuerzo, tanto de imágenes escalares como de glifos. </w:t>
      </w:r>
      <w:r w:rsidR="0042665B">
        <w:rPr>
          <w:lang w:eastAsia="es-ES"/>
        </w:rPr>
        <w:t xml:space="preserve">A continuación se explican otros elementos utilizados para el procesado de los datos o su visualización, como las clases </w:t>
      </w:r>
      <w:r w:rsidR="0042665B" w:rsidRPr="00446B4F">
        <w:rPr>
          <w:i/>
          <w:lang w:eastAsia="es-ES"/>
        </w:rPr>
        <w:t>ComputeStrainScalars</w:t>
      </w:r>
      <w:r w:rsidR="0042665B">
        <w:rPr>
          <w:lang w:eastAsia="es-ES"/>
        </w:rPr>
        <w:t xml:space="preserve"> o </w:t>
      </w:r>
      <w:r w:rsidR="0042665B" w:rsidRPr="00446B4F">
        <w:rPr>
          <w:i/>
          <w:lang w:eastAsia="es-ES"/>
        </w:rPr>
        <w:t>vtkTensorGlyphStrain</w:t>
      </w:r>
      <w:r w:rsidR="0042665B">
        <w:rPr>
          <w:lang w:eastAsia="es-ES"/>
        </w:rPr>
        <w:t>, y la lectura y escritura de los datos en ficheros. En cuarto lugar, se presenta la interfaz desarrollada, tanto sus elementos como su forma de uso.</w:t>
      </w:r>
    </w:p>
    <w:p w:rsidR="000D4C8A" w:rsidRDefault="000D4C8A" w:rsidP="000D4C8A">
      <w:pPr>
        <w:rPr>
          <w:lang w:eastAsia="es-ES"/>
        </w:rPr>
      </w:pPr>
    </w:p>
    <w:p w:rsidR="001B4AAB" w:rsidRPr="000D4C8A" w:rsidRDefault="001B4AAB" w:rsidP="000D4C8A">
      <w:pPr>
        <w:rPr>
          <w:lang w:eastAsia="es-ES"/>
        </w:rPr>
      </w:pPr>
    </w:p>
    <w:p w:rsidR="00AF0BD2" w:rsidRDefault="00AF0BD2" w:rsidP="00AF0BD2">
      <w:pPr>
        <w:pStyle w:val="Ttulo2"/>
        <w:rPr>
          <w:lang w:eastAsia="es-ES"/>
        </w:rPr>
      </w:pPr>
      <w:bookmarkStart w:id="160" w:name="_Toc272706833"/>
      <w:r w:rsidRPr="00AF0BD2">
        <w:rPr>
          <w:lang w:eastAsia="es-ES"/>
        </w:rPr>
        <w:t>Clase StrainTensor</w:t>
      </w:r>
      <w:bookmarkEnd w:id="160"/>
    </w:p>
    <w:p w:rsidR="00AF0BD2" w:rsidRDefault="00AF0BD2" w:rsidP="00AF0BD2">
      <w:pPr>
        <w:rPr>
          <w:lang w:eastAsia="es-ES"/>
        </w:rPr>
      </w:pPr>
    </w:p>
    <w:p w:rsidR="00AF0BD2" w:rsidRDefault="00AF0BD2" w:rsidP="00AF0BD2">
      <w:pPr>
        <w:rPr>
          <w:lang w:eastAsia="es-ES"/>
        </w:rPr>
      </w:pPr>
      <w:r w:rsidRPr="00AF0BD2">
        <w:rPr>
          <w:lang w:eastAsia="es-ES"/>
        </w:rPr>
        <w:t xml:space="preserve">La clase </w:t>
      </w:r>
      <w:r w:rsidRPr="00852D21">
        <w:rPr>
          <w:i/>
          <w:lang w:eastAsia="es-ES"/>
        </w:rPr>
        <w:t>StrainTensor</w:t>
      </w:r>
      <w:r w:rsidRPr="00AF0BD2">
        <w:rPr>
          <w:lang w:eastAsia="es-ES"/>
        </w:rPr>
        <w:t xml:space="preserve"> es el tipo de dato con el que se representa el tensor de esfuerzo en este proyecto. La clase sigue el model</w:t>
      </w:r>
      <w:r w:rsidR="00852D21">
        <w:rPr>
          <w:lang w:eastAsia="es-ES"/>
        </w:rPr>
        <w:t>o</w:t>
      </w:r>
      <w:r w:rsidRPr="00AF0BD2">
        <w:rPr>
          <w:lang w:eastAsia="es-ES"/>
        </w:rPr>
        <w:t xml:space="preserve"> de </w:t>
      </w:r>
      <w:r w:rsidRPr="00852D21">
        <w:rPr>
          <w:i/>
          <w:lang w:eastAsia="es-ES"/>
        </w:rPr>
        <w:t>DTITensor</w:t>
      </w:r>
      <w:r w:rsidRPr="00AF0BD2">
        <w:rPr>
          <w:lang w:eastAsia="es-ES"/>
        </w:rPr>
        <w:t>, explicada en la</w:t>
      </w:r>
      <w:r w:rsidR="00482C42">
        <w:rPr>
          <w:lang w:eastAsia="es-ES"/>
        </w:rPr>
        <w:t xml:space="preserve"> sección </w:t>
      </w:r>
      <w:r w:rsidR="00B342F2">
        <w:rPr>
          <w:lang w:eastAsia="es-ES"/>
        </w:rPr>
        <w:fldChar w:fldCharType="begin"/>
      </w:r>
      <w:r w:rsidR="00482C42">
        <w:rPr>
          <w:lang w:eastAsia="es-ES"/>
        </w:rPr>
        <w:instrText xml:space="preserve"> REF _Ref272235082 \r \h </w:instrText>
      </w:r>
      <w:r w:rsidR="00B342F2">
        <w:rPr>
          <w:lang w:eastAsia="es-ES"/>
        </w:rPr>
      </w:r>
      <w:r w:rsidR="00B342F2">
        <w:rPr>
          <w:lang w:eastAsia="es-ES"/>
        </w:rPr>
        <w:fldChar w:fldCharType="separate"/>
      </w:r>
      <w:r w:rsidR="004617F4">
        <w:rPr>
          <w:lang w:eastAsia="es-ES"/>
        </w:rPr>
        <w:t xml:space="preserve">5.4.6 </w:t>
      </w:r>
      <w:r w:rsidR="00B342F2">
        <w:rPr>
          <w:lang w:eastAsia="es-ES"/>
        </w:rPr>
        <w:fldChar w:fldCharType="end"/>
      </w:r>
      <w:r w:rsidRPr="00AF0BD2">
        <w:rPr>
          <w:lang w:eastAsia="es-ES"/>
        </w:rPr>
        <w:t xml:space="preserve">, y está definida en los ficheros </w:t>
      </w:r>
      <w:r w:rsidRPr="00852D21">
        <w:rPr>
          <w:i/>
          <w:lang w:eastAsia="es-ES"/>
        </w:rPr>
        <w:t>itkStrainTensor.h</w:t>
      </w:r>
      <w:r w:rsidRPr="00AF0BD2">
        <w:rPr>
          <w:lang w:eastAsia="es-ES"/>
        </w:rPr>
        <w:t xml:space="preserve"> y </w:t>
      </w:r>
      <w:r w:rsidRPr="00852D21">
        <w:rPr>
          <w:i/>
          <w:lang w:eastAsia="es-ES"/>
        </w:rPr>
        <w:t>.cxx</w:t>
      </w:r>
      <w:r w:rsidRPr="00AF0BD2">
        <w:rPr>
          <w:lang w:eastAsia="es-ES"/>
        </w:rPr>
        <w:t xml:space="preserve">, bajo el nuevo directorio </w:t>
      </w:r>
      <w:r w:rsidRPr="00852D21">
        <w:rPr>
          <w:i/>
          <w:lang w:eastAsia="es-ES"/>
        </w:rPr>
        <w:t>strain</w:t>
      </w:r>
      <w:r w:rsidRPr="00AF0BD2">
        <w:rPr>
          <w:lang w:eastAsia="es-ES"/>
        </w:rPr>
        <w:t xml:space="preserve">. </w:t>
      </w:r>
      <w:r w:rsidRPr="00852D21">
        <w:rPr>
          <w:i/>
          <w:lang w:eastAsia="es-ES"/>
        </w:rPr>
        <w:t>StrainTensor</w:t>
      </w:r>
      <w:r w:rsidRPr="00AF0BD2">
        <w:rPr>
          <w:lang w:eastAsia="es-ES"/>
        </w:rPr>
        <w:t xml:space="preserve"> se trata de un array de tres elementos que contiene los tres elementos independientes del tensor de esfuerzo 2x2 (el tensor es simétrico). </w:t>
      </w:r>
    </w:p>
    <w:p w:rsidR="00AF0BD2" w:rsidRDefault="00AF0BD2" w:rsidP="00AF0BD2">
      <w:pPr>
        <w:rPr>
          <w:lang w:eastAsia="es-ES"/>
        </w:rPr>
      </w:pPr>
    </w:p>
    <w:p w:rsidR="00AF0BD2" w:rsidRDefault="00AF0BD2" w:rsidP="00AF0BD2">
      <w:pPr>
        <w:rPr>
          <w:lang w:eastAsia="es-ES"/>
        </w:rPr>
      </w:pPr>
      <w:r w:rsidRPr="00AF0BD2">
        <w:rPr>
          <w:lang w:eastAsia="es-ES"/>
        </w:rPr>
        <w:t xml:space="preserve">En la clase se definen una variedad de métodos para trabajar con los tensores. Estos métodos permiten calcular los autovalores y autovectores del tensor, u obtener diversos escalares asociados, como el determinante, la traza o </w:t>
      </w:r>
      <w:r w:rsidR="005D60D4">
        <w:rPr>
          <w:lang w:eastAsia="es-ES"/>
        </w:rPr>
        <w:t>la norma de Frobenius del tensor</w:t>
      </w:r>
      <w:r w:rsidRPr="00AF0BD2">
        <w:rPr>
          <w:lang w:eastAsia="es-ES"/>
        </w:rPr>
        <w:t>,</w:t>
      </w:r>
      <w:r w:rsidR="005D60D4">
        <w:rPr>
          <w:lang w:eastAsia="es-ES"/>
        </w:rPr>
        <w:t xml:space="preserve"> que se calcula como la suma de los cuadrados de los autovalores del tensor,</w:t>
      </w:r>
      <w:r w:rsidRPr="00AF0BD2">
        <w:rPr>
          <w:lang w:eastAsia="es-ES"/>
        </w:rPr>
        <w:t xml:space="preserve"> y que representa la tasa de esfuerzo total.</w:t>
      </w:r>
    </w:p>
    <w:p w:rsidR="00AF0BD2" w:rsidRDefault="00AF0BD2" w:rsidP="00AF0BD2">
      <w:pPr>
        <w:rPr>
          <w:lang w:eastAsia="es-ES"/>
        </w:rPr>
      </w:pPr>
    </w:p>
    <w:p w:rsidR="00505332" w:rsidRDefault="00505332" w:rsidP="00AF0BD2">
      <w:pPr>
        <w:rPr>
          <w:lang w:eastAsia="es-ES"/>
        </w:rPr>
      </w:pPr>
    </w:p>
    <w:p w:rsidR="001B4AAB" w:rsidRDefault="001B4A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AF0BD2" w:rsidRDefault="00AF0BD2" w:rsidP="00AF0BD2">
      <w:pPr>
        <w:pStyle w:val="Ttulo2"/>
        <w:rPr>
          <w:lang w:eastAsia="es-ES"/>
        </w:rPr>
      </w:pPr>
      <w:bookmarkStart w:id="161" w:name="_Ref272652212"/>
      <w:bookmarkStart w:id="162" w:name="_Ref272652312"/>
      <w:bookmarkStart w:id="163" w:name="_Toc272706834"/>
      <w:r w:rsidRPr="00AF0BD2">
        <w:rPr>
          <w:lang w:eastAsia="es-ES"/>
        </w:rPr>
        <w:lastRenderedPageBreak/>
        <w:t>Tipos de dato</w:t>
      </w:r>
      <w:bookmarkEnd w:id="161"/>
      <w:bookmarkEnd w:id="162"/>
      <w:bookmarkEnd w:id="163"/>
    </w:p>
    <w:p w:rsidR="00AF0BD2" w:rsidRDefault="00AF0BD2" w:rsidP="00AF0BD2">
      <w:pPr>
        <w:rPr>
          <w:lang w:eastAsia="es-ES"/>
        </w:rPr>
      </w:pPr>
    </w:p>
    <w:p w:rsidR="00AF0BD2" w:rsidRDefault="00AF0BD2" w:rsidP="00AF0BD2">
      <w:pPr>
        <w:rPr>
          <w:lang w:eastAsia="es-ES"/>
        </w:rPr>
      </w:pPr>
      <w:r w:rsidRPr="00AF0BD2">
        <w:rPr>
          <w:lang w:eastAsia="es-ES"/>
        </w:rPr>
        <w:t xml:space="preserve">Estos son los nuevos tipos de dato utilizados para imágenes de tensor de esfuerzo, y definidos en </w:t>
      </w:r>
      <w:r w:rsidRPr="00852D21">
        <w:rPr>
          <w:i/>
          <w:lang w:eastAsia="es-ES"/>
        </w:rPr>
        <w:t>UsimagToolBase.h</w:t>
      </w:r>
      <w:r w:rsidRPr="00AF0BD2">
        <w:rPr>
          <w:lang w:eastAsia="es-ES"/>
        </w:rPr>
        <w:t>:</w:t>
      </w:r>
    </w:p>
    <w:p w:rsidR="00AF0BD2" w:rsidRDefault="00AF0BD2" w:rsidP="00AF0BD2">
      <w:pPr>
        <w:rPr>
          <w:lang w:eastAsia="es-ES"/>
        </w:rPr>
      </w:pPr>
    </w:p>
    <w:p w:rsidR="00AF0BD2" w:rsidRPr="00AF0BD2" w:rsidRDefault="00AF0BD2" w:rsidP="00AF0BD2">
      <w:pPr>
        <w:pStyle w:val="Prrafodelista"/>
        <w:numPr>
          <w:ilvl w:val="0"/>
          <w:numId w:val="4"/>
        </w:numPr>
        <w:ind w:hanging="294"/>
        <w:rPr>
          <w:rFonts w:ascii="Times New Roman" w:hAnsi="Times New Roman" w:cs="Times New Roman"/>
          <w:sz w:val="27"/>
          <w:szCs w:val="27"/>
          <w:lang w:eastAsia="es-ES"/>
        </w:rPr>
      </w:pPr>
      <w:r w:rsidRPr="00852D21">
        <w:rPr>
          <w:i/>
          <w:lang w:eastAsia="es-ES"/>
        </w:rPr>
        <w:t>STPixelType</w:t>
      </w:r>
      <w:r w:rsidRPr="00AF0BD2">
        <w:rPr>
          <w:lang w:eastAsia="es-ES"/>
        </w:rPr>
        <w:t xml:space="preserve">: tipo de píxel de las imágenes de tensor de esfuerzo. El tipo utilizado es la clase </w:t>
      </w:r>
      <w:r w:rsidRPr="00852D21">
        <w:rPr>
          <w:i/>
          <w:lang w:eastAsia="es-ES"/>
        </w:rPr>
        <w:t>StrainTensor</w:t>
      </w:r>
      <w:r w:rsidRPr="00AF0BD2">
        <w:rPr>
          <w:lang w:eastAsia="es-ES"/>
        </w:rPr>
        <w:t>, que representa el tensor y define una serie de operaciones sobre él.</w:t>
      </w:r>
    </w:p>
    <w:p w:rsidR="00AF0BD2" w:rsidRDefault="00AF0BD2" w:rsidP="006A2FD7">
      <w:pPr>
        <w:pStyle w:val="Cdigo"/>
      </w:pPr>
      <w:r w:rsidRPr="00AF0BD2">
        <w:tab/>
        <w:t>typedef itk::StrainTensor&lt;float&gt; STPixelType;</w:t>
      </w:r>
    </w:p>
    <w:p w:rsidR="006A2FD7" w:rsidRDefault="006A2FD7" w:rsidP="006A2FD7">
      <w:pPr>
        <w:pStyle w:val="Cdigo"/>
      </w:pPr>
    </w:p>
    <w:p w:rsidR="00852D21" w:rsidRPr="00852D21"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STImageType</w:t>
      </w:r>
      <w:r w:rsidRPr="00AF0BD2">
        <w:rPr>
          <w:lang w:eastAsia="es-ES"/>
        </w:rPr>
        <w:t xml:space="preserve">: tipo de imagen empleado. Tiene cuatro dimensiones, tres espaciales y una temporal. </w:t>
      </w:r>
    </w:p>
    <w:p w:rsidR="006A2FD7" w:rsidRPr="006A2FD7" w:rsidRDefault="00852D21" w:rsidP="00852D21">
      <w:pPr>
        <w:pStyle w:val="Cdigo"/>
        <w:rPr>
          <w:rFonts w:ascii="Times New Roman" w:hAnsi="Times New Roman" w:cs="Times New Roman"/>
          <w:sz w:val="27"/>
          <w:szCs w:val="27"/>
        </w:rPr>
      </w:pPr>
      <w:r>
        <w:tab/>
      </w:r>
      <w:r w:rsidR="00AF0BD2" w:rsidRPr="00AF0BD2">
        <w:t>typedef itk::Image&lt;STPixelType, 4&gt; STImageType;</w:t>
      </w:r>
    </w:p>
    <w:p w:rsidR="006A2FD7" w:rsidRDefault="006A2FD7" w:rsidP="006A2FD7">
      <w:pPr>
        <w:pStyle w:val="Prrafodelista"/>
        <w:ind w:firstLine="0"/>
        <w:rPr>
          <w:lang w:eastAsia="es-ES"/>
        </w:rPr>
      </w:pPr>
    </w:p>
    <w:p w:rsidR="007E4FE2" w:rsidRPr="007E4FE2" w:rsidRDefault="007E4FE2" w:rsidP="007E4FE2">
      <w:pPr>
        <w:pStyle w:val="Prrafodelista"/>
        <w:numPr>
          <w:ilvl w:val="0"/>
          <w:numId w:val="4"/>
        </w:numPr>
        <w:ind w:hanging="294"/>
        <w:rPr>
          <w:lang w:eastAsia="es-ES"/>
        </w:rPr>
      </w:pPr>
      <w:r w:rsidRPr="007E4FE2">
        <w:rPr>
          <w:i/>
          <w:lang w:eastAsia="es-ES"/>
        </w:rPr>
        <w:t>DeformPixelType</w:t>
      </w:r>
      <w:r>
        <w:rPr>
          <w:rFonts w:ascii="Times New Roman" w:hAnsi="Times New Roman" w:cs="Times New Roman"/>
          <w:sz w:val="27"/>
          <w:szCs w:val="27"/>
        </w:rPr>
        <w:t xml:space="preserve">: </w:t>
      </w:r>
      <w:r w:rsidRPr="007E4FE2">
        <w:rPr>
          <w:lang w:eastAsia="es-ES"/>
        </w:rPr>
        <w:t>tipo de píxel</w:t>
      </w:r>
      <w:r>
        <w:rPr>
          <w:lang w:eastAsia="es-ES"/>
        </w:rPr>
        <w:t xml:space="preserve"> empleado para almacenar las componentes de la deformación en un punto.</w:t>
      </w:r>
    </w:p>
    <w:p w:rsidR="007E4FE2" w:rsidRDefault="007E4FE2" w:rsidP="007E4FE2">
      <w:pPr>
        <w:pStyle w:val="Cdigo"/>
      </w:pPr>
      <w:r>
        <w:tab/>
      </w:r>
      <w:r w:rsidRPr="007E4FE2">
        <w:t>typedef itk::FixedArray&lt;float,2&gt;</w:t>
      </w:r>
      <w:r w:rsidRPr="007E4FE2">
        <w:tab/>
        <w:t>DeformPixelType;</w:t>
      </w:r>
    </w:p>
    <w:p w:rsidR="007E4FE2" w:rsidRPr="007E4FE2" w:rsidRDefault="007E4FE2" w:rsidP="007E4FE2">
      <w:pPr>
        <w:pStyle w:val="Prrafodelista"/>
        <w:ind w:firstLine="0"/>
        <w:jc w:val="left"/>
        <w:rPr>
          <w:lang w:eastAsia="es-ES"/>
        </w:rPr>
      </w:pPr>
    </w:p>
    <w:p w:rsidR="007E4FE2" w:rsidRDefault="007E4FE2" w:rsidP="006A2FD7">
      <w:pPr>
        <w:pStyle w:val="Prrafodelista"/>
        <w:numPr>
          <w:ilvl w:val="0"/>
          <w:numId w:val="4"/>
        </w:numPr>
        <w:ind w:hanging="294"/>
        <w:jc w:val="left"/>
        <w:rPr>
          <w:lang w:eastAsia="es-ES"/>
        </w:rPr>
      </w:pPr>
      <w:r w:rsidRPr="007E4FE2">
        <w:rPr>
          <w:i/>
          <w:lang w:eastAsia="es-ES"/>
        </w:rPr>
        <w:t>DeformImageType</w:t>
      </w:r>
      <w:r>
        <w:rPr>
          <w:lang w:eastAsia="es-ES"/>
        </w:rPr>
        <w:t>: tipo de imagen empleado para almacenar el campo de deformaciones. Al igual que la imagen de tensor de esfuerzo, tiene cuatro dimensiones.</w:t>
      </w:r>
    </w:p>
    <w:p w:rsidR="007E4FE2" w:rsidRPr="007E4FE2" w:rsidRDefault="007E4FE2" w:rsidP="007E4FE2">
      <w:pPr>
        <w:pStyle w:val="Cdigo"/>
        <w:rPr>
          <w:sz w:val="24"/>
        </w:rPr>
      </w:pPr>
      <w:r>
        <w:tab/>
      </w:r>
      <w:r w:rsidRPr="007E4FE2">
        <w:t xml:space="preserve">  typedef itk::Image&lt;DeformPixelType,4&gt;</w:t>
      </w:r>
      <w:r w:rsidRPr="007E4FE2">
        <w:tab/>
        <w:t>DeformImageType;</w:t>
      </w:r>
    </w:p>
    <w:p w:rsidR="007E4FE2" w:rsidRPr="007E4FE2" w:rsidRDefault="007E4FE2" w:rsidP="007E4FE2">
      <w:pPr>
        <w:pStyle w:val="Prrafodelista"/>
        <w:ind w:firstLine="0"/>
        <w:jc w:val="left"/>
        <w:rPr>
          <w:lang w:eastAsia="es-ES"/>
        </w:rPr>
      </w:pPr>
    </w:p>
    <w:p w:rsidR="007E4FE2" w:rsidRPr="007E4FE2" w:rsidRDefault="00AF0BD2" w:rsidP="006A2FD7">
      <w:pPr>
        <w:pStyle w:val="Prrafodelista"/>
        <w:numPr>
          <w:ilvl w:val="0"/>
          <w:numId w:val="4"/>
        </w:numPr>
        <w:ind w:hanging="294"/>
        <w:jc w:val="left"/>
        <w:rPr>
          <w:rFonts w:ascii="Times New Roman" w:hAnsi="Times New Roman" w:cs="Times New Roman"/>
          <w:sz w:val="27"/>
          <w:szCs w:val="27"/>
        </w:rPr>
      </w:pPr>
      <w:r w:rsidRPr="007E4FE2">
        <w:rPr>
          <w:i/>
          <w:lang w:eastAsia="es-ES"/>
        </w:rPr>
        <w:t>VectorOfSTDataType</w:t>
      </w:r>
      <w:r w:rsidRPr="00AF0BD2">
        <w:rPr>
          <w:lang w:eastAsia="es-ES"/>
        </w:rPr>
        <w:t xml:space="preserve">: define un contenedor para todas las imágenes de tensor de esfuerzo cargadas en la aplicación. </w:t>
      </w:r>
      <w:r w:rsidRPr="007E4FE2">
        <w:rPr>
          <w:i/>
          <w:lang w:eastAsia="es-ES"/>
        </w:rPr>
        <w:t>DataSTElementType</w:t>
      </w:r>
      <w:r w:rsidRPr="00AF0BD2">
        <w:rPr>
          <w:lang w:eastAsia="es-ES"/>
        </w:rPr>
        <w:t xml:space="preserve"> es una nueva clase, similar a </w:t>
      </w:r>
      <w:r w:rsidRPr="007E4FE2">
        <w:rPr>
          <w:i/>
          <w:lang w:eastAsia="es-ES"/>
        </w:rPr>
        <w:t>DataTensorElementType</w:t>
      </w:r>
      <w:r w:rsidRPr="00AF0BD2">
        <w:rPr>
          <w:lang w:eastAsia="es-ES"/>
        </w:rPr>
        <w:t xml:space="preserve"> (ver sección</w:t>
      </w:r>
      <w:r w:rsidR="000B1C44">
        <w:rPr>
          <w:lang w:eastAsia="es-ES"/>
        </w:rPr>
        <w:t xml:space="preserve"> </w:t>
      </w:r>
      <w:r w:rsidR="00B342F2">
        <w:rPr>
          <w:lang w:eastAsia="es-ES"/>
        </w:rPr>
        <w:fldChar w:fldCharType="begin"/>
      </w:r>
      <w:r w:rsidR="000B1C44">
        <w:rPr>
          <w:lang w:eastAsia="es-ES"/>
        </w:rPr>
        <w:instrText xml:space="preserve"> REF _Ref272234655 \r \h </w:instrText>
      </w:r>
      <w:r w:rsidR="00B342F2">
        <w:rPr>
          <w:lang w:eastAsia="es-ES"/>
        </w:rPr>
      </w:r>
      <w:r w:rsidR="00B342F2">
        <w:rPr>
          <w:lang w:eastAsia="es-ES"/>
        </w:rPr>
        <w:fldChar w:fldCharType="separate"/>
      </w:r>
      <w:r w:rsidR="004617F4">
        <w:rPr>
          <w:lang w:eastAsia="es-ES"/>
        </w:rPr>
        <w:t xml:space="preserve">5.4.7 </w:t>
      </w:r>
      <w:r w:rsidR="00B342F2">
        <w:rPr>
          <w:lang w:eastAsia="es-ES"/>
        </w:rPr>
        <w:fldChar w:fldCharType="end"/>
      </w:r>
      <w:r w:rsidR="00852D21">
        <w:rPr>
          <w:lang w:eastAsia="es-ES"/>
        </w:rPr>
        <w:t>)</w:t>
      </w:r>
      <w:r w:rsidRPr="00AF0BD2">
        <w:rPr>
          <w:lang w:eastAsia="es-ES"/>
        </w:rPr>
        <w:t xml:space="preserve"> pero aplicada </w:t>
      </w:r>
      <w:r w:rsidR="00B32F6C">
        <w:rPr>
          <w:lang w:eastAsia="es-ES"/>
        </w:rPr>
        <w:t>a</w:t>
      </w:r>
      <w:r w:rsidRPr="00AF0BD2">
        <w:rPr>
          <w:lang w:eastAsia="es-ES"/>
        </w:rPr>
        <w:t xml:space="preserve"> tensor de esfuerzo</w:t>
      </w:r>
      <w:r w:rsidR="006A2FD7">
        <w:rPr>
          <w:lang w:eastAsia="es-ES"/>
        </w:rPr>
        <w:t>.</w:t>
      </w:r>
      <w:r w:rsidR="00B32F6C">
        <w:rPr>
          <w:lang w:eastAsia="es-ES"/>
        </w:rPr>
        <w:t xml:space="preserve"> En este caso, </w:t>
      </w:r>
      <w:r w:rsidR="00B32F6C" w:rsidRPr="007E4FE2">
        <w:rPr>
          <w:i/>
          <w:lang w:eastAsia="es-ES"/>
        </w:rPr>
        <w:t>DataSTElementType</w:t>
      </w:r>
      <w:r w:rsidR="00B32F6C">
        <w:rPr>
          <w:lang w:eastAsia="es-ES"/>
        </w:rPr>
        <w:t xml:space="preserve"> contiene una imagen más, que almacena el campo de deformaciones, que resulta necesario en la visualización.</w:t>
      </w:r>
    </w:p>
    <w:p w:rsidR="006A2FD7" w:rsidRPr="00B32F6C" w:rsidRDefault="006A2FD7" w:rsidP="00B32F6C">
      <w:pPr>
        <w:pStyle w:val="Cdigo"/>
      </w:pPr>
      <w:r w:rsidRPr="00B32F6C">
        <w:tab/>
      </w:r>
      <w:r w:rsidR="00AF0BD2" w:rsidRPr="00B32F6C">
        <w:t>typedef VolumesContainer&lt;DataSTElementType&gt;</w:t>
      </w:r>
      <w:r w:rsidR="00AF0BD2" w:rsidRPr="00B32F6C">
        <w:tab/>
        <w:t>VectorOfSTDataType;</w:t>
      </w:r>
    </w:p>
    <w:p w:rsidR="00764EBF" w:rsidRPr="00764EBF" w:rsidRDefault="00764EBF" w:rsidP="00764EBF">
      <w:pPr>
        <w:pStyle w:val="Prrafodelista"/>
        <w:ind w:firstLine="0"/>
        <w:rPr>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STReaderType</w:t>
      </w:r>
      <w:r w:rsidR="007E4FE2">
        <w:rPr>
          <w:i/>
          <w:lang w:eastAsia="es-ES"/>
        </w:rPr>
        <w:t>,</w:t>
      </w:r>
      <w:r w:rsidRPr="00AF0BD2">
        <w:rPr>
          <w:lang w:eastAsia="es-ES"/>
        </w:rPr>
        <w:t xml:space="preserve"> </w:t>
      </w:r>
      <w:r w:rsidRPr="00852D21">
        <w:rPr>
          <w:i/>
          <w:lang w:eastAsia="es-ES"/>
        </w:rPr>
        <w:t>STWriterType</w:t>
      </w:r>
      <w:r w:rsidR="007E4FE2">
        <w:rPr>
          <w:i/>
          <w:lang w:eastAsia="es-ES"/>
        </w:rPr>
        <w:t>, DeformReaderType, DeformWriterType</w:t>
      </w:r>
      <w:r w:rsidRPr="00AF0BD2">
        <w:rPr>
          <w:lang w:eastAsia="es-ES"/>
        </w:rPr>
        <w:t xml:space="preserve">: tipos utilizados para leer y escribir la imagen en ficheros. </w:t>
      </w:r>
    </w:p>
    <w:p w:rsidR="006A2FD7" w:rsidRDefault="006A2FD7" w:rsidP="006A2FD7">
      <w:pPr>
        <w:pStyle w:val="Cdigo"/>
        <w:ind w:left="1701" w:firstLine="0"/>
        <w:jc w:val="left"/>
      </w:pPr>
      <w:r>
        <w:t>typedef itk::ImageSeriesReader &lt;</w:t>
      </w:r>
      <w:r w:rsidR="00AF0BD2" w:rsidRPr="00AF0BD2">
        <w:t>VectorImage4DType&gt;</w:t>
      </w:r>
      <w:r>
        <w:t xml:space="preserve"> S</w:t>
      </w:r>
      <w:r w:rsidR="00AF0BD2" w:rsidRPr="00AF0BD2">
        <w:t>TReaderType;</w:t>
      </w:r>
      <w:r w:rsidR="00AF0BD2" w:rsidRPr="00AF0BD2">
        <w:rPr>
          <w:rFonts w:ascii="Times New Roman" w:hAnsi="Times New Roman" w:cs="Times New Roman"/>
          <w:sz w:val="27"/>
          <w:szCs w:val="27"/>
        </w:rPr>
        <w:br/>
      </w:r>
      <w:r w:rsidR="00AF0BD2" w:rsidRPr="00AF0BD2">
        <w:t>typedef itk::Image</w:t>
      </w:r>
      <w:r>
        <w:t>SeriesWriter &lt;VectorImage4DType</w:t>
      </w:r>
      <w:r w:rsidR="00AF0BD2" w:rsidRPr="00AF0BD2">
        <w:t>, VectorImage3DType &gt;</w:t>
      </w:r>
      <w:r w:rsidR="00AF0BD2" w:rsidRPr="00AF0BD2">
        <w:tab/>
        <w:t>STWriterType;</w:t>
      </w:r>
    </w:p>
    <w:p w:rsidR="007E4FE2" w:rsidRDefault="00764EBF" w:rsidP="006A2FD7">
      <w:pPr>
        <w:pStyle w:val="Cdigo"/>
        <w:ind w:left="1701" w:firstLine="0"/>
        <w:jc w:val="left"/>
      </w:pPr>
      <w:r w:rsidRPr="00764EBF">
        <w:t>typedef itk::ImageSeriesReader&lt; DeformImageType &gt;  DeformReaderType;</w:t>
      </w:r>
    </w:p>
    <w:p w:rsidR="00764EBF" w:rsidRDefault="00764EBF" w:rsidP="006A2FD7">
      <w:pPr>
        <w:pStyle w:val="Cdigo"/>
        <w:ind w:left="1701" w:firstLine="0"/>
        <w:jc w:val="left"/>
      </w:pPr>
      <w:r w:rsidRPr="00764EBF">
        <w:lastRenderedPageBreak/>
        <w:t>typedef itk::ImageSeriesWriter &lt;DeformImageType , DeformImage3DType &gt;</w:t>
      </w:r>
      <w:r w:rsidRPr="00764EBF">
        <w:tab/>
        <w:t>DeformWriterType;</w:t>
      </w:r>
    </w:p>
    <w:p w:rsidR="006A2FD7" w:rsidRDefault="006A2FD7" w:rsidP="006A2FD7">
      <w:pPr>
        <w:pStyle w:val="Prrafodelista"/>
        <w:ind w:firstLine="0"/>
        <w:rPr>
          <w:lang w:eastAsia="es-ES"/>
        </w:rPr>
      </w:pPr>
    </w:p>
    <w:p w:rsidR="006A2FD7" w:rsidRDefault="00764EBF" w:rsidP="006A2FD7">
      <w:pPr>
        <w:pStyle w:val="Prrafodelista"/>
        <w:ind w:firstLine="0"/>
        <w:rPr>
          <w:lang w:eastAsia="es-ES"/>
        </w:rPr>
      </w:pPr>
      <w:r w:rsidRPr="00AF0BD2">
        <w:rPr>
          <w:lang w:eastAsia="es-ES"/>
        </w:rPr>
        <w:t>Los tipos</w:t>
      </w:r>
      <w:r>
        <w:rPr>
          <w:lang w:eastAsia="es-ES"/>
        </w:rPr>
        <w:t xml:space="preserve"> </w:t>
      </w:r>
      <w:r w:rsidRPr="00852D21">
        <w:rPr>
          <w:i/>
          <w:lang w:eastAsia="es-ES"/>
        </w:rPr>
        <w:t>STImageType3D</w:t>
      </w:r>
      <w:r w:rsidRPr="00AF0BD2">
        <w:rPr>
          <w:lang w:eastAsia="es-ES"/>
        </w:rPr>
        <w:t xml:space="preserve"> y </w:t>
      </w:r>
      <w:r>
        <w:rPr>
          <w:i/>
          <w:lang w:eastAsia="es-ES"/>
        </w:rPr>
        <w:t>Deform</w:t>
      </w:r>
      <w:r w:rsidRPr="00852D21">
        <w:rPr>
          <w:i/>
          <w:lang w:eastAsia="es-ES"/>
        </w:rPr>
        <w:t>Image</w:t>
      </w:r>
      <w:r>
        <w:rPr>
          <w:i/>
          <w:lang w:eastAsia="es-ES"/>
        </w:rPr>
        <w:t>3</w:t>
      </w:r>
      <w:r w:rsidRPr="00852D21">
        <w:rPr>
          <w:i/>
          <w:lang w:eastAsia="es-ES"/>
        </w:rPr>
        <w:t>DType</w:t>
      </w:r>
      <w:r>
        <w:rPr>
          <w:lang w:eastAsia="es-ES"/>
        </w:rPr>
        <w:t xml:space="preserve"> se emplean por los </w:t>
      </w:r>
      <w:r w:rsidRPr="00764EBF">
        <w:rPr>
          <w:i/>
          <w:lang w:eastAsia="es-ES"/>
        </w:rPr>
        <w:t>Writers</w:t>
      </w:r>
      <w:r>
        <w:rPr>
          <w:lang w:eastAsia="es-ES"/>
        </w:rPr>
        <w:t>, ya que no es posible escribir imágenes 4D</w:t>
      </w:r>
      <w:r w:rsidRPr="00764EBF">
        <w:rPr>
          <w:lang w:eastAsia="es-ES"/>
        </w:rPr>
        <w:t xml:space="preserve"> </w:t>
      </w:r>
      <w:r>
        <w:rPr>
          <w:lang w:eastAsia="es-ES"/>
        </w:rPr>
        <w:t>en ficheros.</w:t>
      </w:r>
      <w:r w:rsidRPr="00AF0BD2">
        <w:rPr>
          <w:lang w:eastAsia="es-ES"/>
        </w:rPr>
        <w:t xml:space="preserve"> </w:t>
      </w:r>
      <w:r>
        <w:rPr>
          <w:lang w:eastAsia="es-ES"/>
        </w:rPr>
        <w:t xml:space="preserve">Los tipos </w:t>
      </w:r>
      <w:r w:rsidRPr="00852D21">
        <w:rPr>
          <w:i/>
          <w:lang w:eastAsia="es-ES"/>
        </w:rPr>
        <w:t>VectorImage4DType</w:t>
      </w:r>
      <w:r>
        <w:rPr>
          <w:i/>
          <w:lang w:eastAsia="es-ES"/>
        </w:rPr>
        <w:t xml:space="preserve"> y </w:t>
      </w:r>
      <w:r w:rsidRPr="00852D21">
        <w:rPr>
          <w:i/>
          <w:lang w:eastAsia="es-ES"/>
        </w:rPr>
        <w:t>VectorImage3DType</w:t>
      </w:r>
      <w:r w:rsidRPr="00AF0BD2">
        <w:rPr>
          <w:lang w:eastAsia="es-ES"/>
        </w:rPr>
        <w:t xml:space="preserve"> </w:t>
      </w:r>
      <w:r>
        <w:rPr>
          <w:lang w:eastAsia="es-ES"/>
        </w:rPr>
        <w:t xml:space="preserve">son necesarios porque </w:t>
      </w:r>
      <w:r w:rsidRPr="00AF0BD2">
        <w:rPr>
          <w:lang w:eastAsia="es-ES"/>
        </w:rPr>
        <w:t xml:space="preserve">el </w:t>
      </w:r>
      <w:r w:rsidRPr="00852D21">
        <w:rPr>
          <w:i/>
          <w:lang w:eastAsia="es-ES"/>
        </w:rPr>
        <w:t>Reader</w:t>
      </w:r>
      <w:r w:rsidRPr="00AF0BD2">
        <w:rPr>
          <w:lang w:eastAsia="es-ES"/>
        </w:rPr>
        <w:t xml:space="preserve"> y el </w:t>
      </w:r>
      <w:r w:rsidRPr="00852D21">
        <w:rPr>
          <w:i/>
          <w:lang w:eastAsia="es-ES"/>
        </w:rPr>
        <w:t>Writer</w:t>
      </w:r>
      <w:r w:rsidRPr="00AF0BD2">
        <w:rPr>
          <w:lang w:eastAsia="es-ES"/>
        </w:rPr>
        <w:t xml:space="preserve"> </w:t>
      </w:r>
      <w:r>
        <w:rPr>
          <w:lang w:eastAsia="es-ES"/>
        </w:rPr>
        <w:t xml:space="preserve">de ITK </w:t>
      </w:r>
      <w:r w:rsidRPr="00AF0BD2">
        <w:rPr>
          <w:lang w:eastAsia="es-ES"/>
        </w:rPr>
        <w:t xml:space="preserve">no pueden trabajar directamente con un píxel del tipo </w:t>
      </w:r>
      <w:r w:rsidRPr="00852D21">
        <w:rPr>
          <w:i/>
          <w:lang w:eastAsia="es-ES"/>
        </w:rPr>
        <w:t>StrainTensor</w:t>
      </w:r>
      <w:r w:rsidRPr="00AF0BD2">
        <w:rPr>
          <w:lang w:eastAsia="es-ES"/>
        </w:rPr>
        <w:t>.</w:t>
      </w:r>
      <w:r>
        <w:rPr>
          <w:lang w:eastAsia="es-ES"/>
        </w:rPr>
        <w:t xml:space="preserve"> </w:t>
      </w:r>
    </w:p>
    <w:p w:rsidR="006A2FD7" w:rsidRDefault="00AF0BD2" w:rsidP="006A2FD7">
      <w:pPr>
        <w:pStyle w:val="Cdigo"/>
        <w:jc w:val="left"/>
      </w:pPr>
      <w:r w:rsidRPr="006A2FD7">
        <w:tab/>
        <w:t>typedef itk::Image&lt;itk::CovariantVector&lt;float, 3&gt;, 3&gt;</w:t>
      </w:r>
      <w:r w:rsidRPr="006A2FD7">
        <w:tab/>
        <w:t>VectorImage3DType;</w:t>
      </w:r>
      <w:r w:rsidRPr="006A2FD7">
        <w:br/>
      </w:r>
      <w:r w:rsidRPr="006A2FD7">
        <w:tab/>
        <w:t>typedef itk::Image&lt;itk::CovariantVector&lt;float, 3&gt;, 4&gt;</w:t>
      </w:r>
      <w:r w:rsidRPr="006A2FD7">
        <w:tab/>
        <w:t>VectorImage4DType;</w:t>
      </w:r>
    </w:p>
    <w:p w:rsidR="007E4FE2" w:rsidRPr="006A2FD7" w:rsidRDefault="007E4FE2" w:rsidP="006A2FD7">
      <w:pPr>
        <w:pStyle w:val="Cdigo"/>
        <w:jc w:val="left"/>
      </w:pPr>
      <w:r>
        <w:tab/>
      </w:r>
      <w:r w:rsidRPr="007E4FE2">
        <w:t>typedef itk::Image&lt;itk::FixedArray&lt;float,2&gt;, 3&gt;</w:t>
      </w:r>
      <w:r w:rsidRPr="007E4FE2">
        <w:tab/>
        <w:t>DeformImage3DType;</w:t>
      </w:r>
    </w:p>
    <w:p w:rsidR="006A2FD7" w:rsidRPr="00764EBF" w:rsidRDefault="006A2FD7" w:rsidP="006A2FD7">
      <w:pPr>
        <w:pStyle w:val="Prrafodelista"/>
        <w:ind w:firstLine="0"/>
        <w:rPr>
          <w:lang w:eastAsia="es-ES"/>
        </w:rPr>
      </w:pPr>
    </w:p>
    <w:p w:rsidR="006A2FD7" w:rsidRPr="006A2FD7" w:rsidRDefault="00C46F6F" w:rsidP="006A2FD7">
      <w:pPr>
        <w:pStyle w:val="Prrafodelista"/>
        <w:numPr>
          <w:ilvl w:val="0"/>
          <w:numId w:val="4"/>
        </w:numPr>
        <w:ind w:hanging="294"/>
        <w:rPr>
          <w:rFonts w:ascii="Times New Roman" w:hAnsi="Times New Roman" w:cs="Times New Roman"/>
          <w:sz w:val="27"/>
          <w:szCs w:val="27"/>
          <w:lang w:eastAsia="es-ES"/>
        </w:rPr>
      </w:pPr>
      <w:r w:rsidRPr="00C46F6F">
        <w:rPr>
          <w:i/>
          <w:lang w:eastAsia="es-ES"/>
        </w:rPr>
        <w:t>ExtractFilterType</w:t>
      </w:r>
      <w:r>
        <w:rPr>
          <w:lang w:eastAsia="es-ES"/>
        </w:rPr>
        <w:t xml:space="preserve">: </w:t>
      </w:r>
      <w:r w:rsidR="00AF0BD2" w:rsidRPr="00AF0BD2">
        <w:rPr>
          <w:lang w:eastAsia="es-ES"/>
        </w:rPr>
        <w:t>Filtro para extraer una imagen tridimensional a partir de una imagen 4D. Se emplea porque muchas operaciones no son soportadas con imágenes 4D.</w:t>
      </w:r>
    </w:p>
    <w:p w:rsidR="006A2FD7" w:rsidRPr="006A2FD7" w:rsidRDefault="00AF0BD2" w:rsidP="006A2FD7">
      <w:pPr>
        <w:pStyle w:val="Cdigo"/>
        <w:rPr>
          <w:rFonts w:ascii="Times New Roman" w:hAnsi="Times New Roman" w:cs="Times New Roman"/>
          <w:sz w:val="27"/>
          <w:szCs w:val="27"/>
        </w:rPr>
      </w:pPr>
      <w:r w:rsidRPr="00AF0BD2">
        <w:tab/>
        <w:t>typedef itk::ExtractImageFilter&lt; STImageType, STImageType3D &gt;</w:t>
      </w:r>
      <w:r w:rsidRPr="00AF0BD2">
        <w:tab/>
      </w:r>
      <w:r w:rsidRPr="00AF0BD2">
        <w:tab/>
        <w:t>Extra</w:t>
      </w:r>
      <w:r w:rsidR="006A2FD7">
        <w:t>ctFilterType;</w:t>
      </w:r>
    </w:p>
    <w:p w:rsidR="006A2FD7" w:rsidRPr="00764EBF" w:rsidRDefault="006A2FD7" w:rsidP="00764EBF">
      <w:pPr>
        <w:pStyle w:val="Prrafodelista"/>
        <w:ind w:firstLine="0"/>
        <w:rPr>
          <w:lang w:eastAsia="es-ES"/>
        </w:rPr>
      </w:pPr>
    </w:p>
    <w:p w:rsidR="00764EBF" w:rsidRDefault="00764EBF" w:rsidP="006A2FD7">
      <w:pPr>
        <w:pStyle w:val="Prrafodelista"/>
        <w:numPr>
          <w:ilvl w:val="0"/>
          <w:numId w:val="4"/>
        </w:numPr>
        <w:ind w:hanging="294"/>
        <w:rPr>
          <w:lang w:eastAsia="es-ES"/>
        </w:rPr>
      </w:pPr>
      <w:r w:rsidRPr="00764EBF">
        <w:rPr>
          <w:i/>
          <w:lang w:eastAsia="es-ES"/>
        </w:rPr>
        <w:t>ComputeDeformFilterType</w:t>
      </w:r>
      <w:r>
        <w:rPr>
          <w:lang w:eastAsia="es-ES"/>
        </w:rPr>
        <w:t>: filtro para obtener la norma del campo a partir del campo de deformaciones.</w:t>
      </w:r>
    </w:p>
    <w:p w:rsidR="00764EBF" w:rsidRDefault="00764EBF" w:rsidP="00764EBF">
      <w:pPr>
        <w:pStyle w:val="Cdigo"/>
        <w:ind w:left="1701" w:hanging="1701"/>
      </w:pPr>
      <w:r>
        <w:tab/>
        <w:t>typedef itk::ComputeDeformFilter &lt;DeformImage3DType, InputImageType&gt; ComputeDeformFilterType;</w:t>
      </w:r>
    </w:p>
    <w:p w:rsidR="00764EBF" w:rsidRPr="00764EBF" w:rsidRDefault="00764EBF" w:rsidP="00764EBF">
      <w:pPr>
        <w:pStyle w:val="Cdigo"/>
        <w:ind w:firstLine="0"/>
        <w:rPr>
          <w:sz w:val="24"/>
        </w:rPr>
      </w:pPr>
      <w:r>
        <w:tab/>
        <w:t>typedef ComputeDeformFilterType::Pointer</w:t>
      </w:r>
      <w:r>
        <w:tab/>
      </w:r>
      <w:r>
        <w:tab/>
      </w:r>
      <w:r>
        <w:tab/>
      </w:r>
      <w:r>
        <w:tab/>
        <w:t>ComputeDeformFilterPointer;</w:t>
      </w:r>
    </w:p>
    <w:p w:rsidR="00764EBF" w:rsidRPr="00764EBF" w:rsidRDefault="00764EBF" w:rsidP="00764EBF">
      <w:pPr>
        <w:pStyle w:val="Prrafodelista"/>
        <w:ind w:firstLine="0"/>
        <w:rPr>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C46F6F">
        <w:rPr>
          <w:i/>
          <w:lang w:eastAsia="es-ES"/>
        </w:rPr>
        <w:t>ComputeStrainScalarsType</w:t>
      </w:r>
      <w:r w:rsidRPr="00AF0BD2">
        <w:rPr>
          <w:lang w:eastAsia="es-ES"/>
        </w:rPr>
        <w:t>: filtro para obtener una imagen de escalares a partir de una imagen tensorial.</w:t>
      </w:r>
    </w:p>
    <w:p w:rsidR="006A2FD7" w:rsidRDefault="00AF0BD2" w:rsidP="006A2FD7">
      <w:pPr>
        <w:pStyle w:val="Cdigo"/>
        <w:ind w:left="1701" w:firstLine="0"/>
        <w:jc w:val="left"/>
      </w:pPr>
      <w:r w:rsidRPr="00AF0BD2">
        <w:t>typedef itk::ComputeStrainScalars &lt;STImageType3D,InputImageType&gt;</w:t>
      </w:r>
      <w:r w:rsidRPr="00AF0BD2">
        <w:tab/>
        <w:t>ComputeStrainScalarsType;</w:t>
      </w:r>
      <w:r w:rsidRPr="00AF0BD2">
        <w:rPr>
          <w:rFonts w:ascii="Times New Roman" w:hAnsi="Times New Roman" w:cs="Times New Roman"/>
          <w:sz w:val="27"/>
          <w:szCs w:val="27"/>
        </w:rPr>
        <w:br/>
      </w:r>
    </w:p>
    <w:p w:rsidR="006A2FD7" w:rsidRPr="006A2FD7" w:rsidRDefault="00AF0BD2" w:rsidP="006A2FD7">
      <w:pPr>
        <w:pStyle w:val="Cdigo"/>
        <w:ind w:left="1701" w:firstLine="0"/>
        <w:jc w:val="left"/>
        <w:rPr>
          <w:rFonts w:ascii="Times New Roman" w:hAnsi="Times New Roman" w:cs="Times New Roman"/>
          <w:sz w:val="27"/>
          <w:szCs w:val="27"/>
        </w:rPr>
      </w:pPr>
      <w:r w:rsidRPr="00AF0BD2">
        <w:t>typedef ComputeStrainScalarsType::Pointer</w:t>
      </w:r>
      <w:r w:rsidR="006A2FD7">
        <w:t xml:space="preserve"> </w:t>
      </w:r>
      <w:r w:rsidRPr="00AF0BD2">
        <w:t>ComputeStrainScalarsPointer;</w:t>
      </w:r>
    </w:p>
    <w:p w:rsidR="006A2FD7" w:rsidRPr="00764EBF" w:rsidRDefault="006A2FD7" w:rsidP="00764EBF">
      <w:pPr>
        <w:pStyle w:val="Prrafodelista"/>
        <w:ind w:firstLine="0"/>
        <w:rPr>
          <w:lang w:eastAsia="es-ES"/>
        </w:rPr>
      </w:pPr>
    </w:p>
    <w:p w:rsidR="006A2FD7" w:rsidRDefault="00AF0BD2" w:rsidP="006A2FD7">
      <w:pPr>
        <w:pStyle w:val="Prrafodelista"/>
        <w:numPr>
          <w:ilvl w:val="0"/>
          <w:numId w:val="4"/>
        </w:numPr>
        <w:rPr>
          <w:lang w:eastAsia="es-ES"/>
        </w:rPr>
      </w:pPr>
      <w:r w:rsidRPr="00C46F6F">
        <w:rPr>
          <w:i/>
          <w:lang w:eastAsia="es-ES"/>
        </w:rPr>
        <w:t>VTKstrainExportType</w:t>
      </w:r>
      <w:r w:rsidRPr="00AF0BD2">
        <w:rPr>
          <w:lang w:eastAsia="es-ES"/>
        </w:rPr>
        <w:t>: tipo empleado para exportar una imagen de ITK a VTK. Se usa para conectar ambos pipelines.</w:t>
      </w:r>
    </w:p>
    <w:p w:rsidR="006A2FD7" w:rsidRDefault="00AF0BD2" w:rsidP="006A2FD7">
      <w:pPr>
        <w:pStyle w:val="Cdigo"/>
      </w:pPr>
      <w:r w:rsidRPr="00AF0BD2">
        <w:tab/>
        <w:t>typedef itk::VTKImageExport&lt; InputImageType&gt;</w:t>
      </w:r>
      <w:r w:rsidRPr="00AF0BD2">
        <w:tab/>
      </w:r>
      <w:r w:rsidRPr="00AF0BD2">
        <w:tab/>
        <w:t>VTKstrainExportType;</w:t>
      </w:r>
      <w:r w:rsidRPr="00AF0BD2">
        <w:rPr>
          <w:rFonts w:ascii="Times New Roman" w:hAnsi="Times New Roman" w:cs="Times New Roman"/>
          <w:sz w:val="27"/>
          <w:szCs w:val="27"/>
        </w:rPr>
        <w:br/>
      </w:r>
    </w:p>
    <w:p w:rsidR="006A2FD7" w:rsidRDefault="006A2FD7" w:rsidP="006A2FD7">
      <w:pPr>
        <w:rPr>
          <w:lang w:eastAsia="es-ES"/>
        </w:rPr>
      </w:pPr>
    </w:p>
    <w:p w:rsidR="006A2FD7" w:rsidRDefault="00AF0BD2" w:rsidP="006A2FD7">
      <w:pPr>
        <w:rPr>
          <w:lang w:eastAsia="es-ES"/>
        </w:rPr>
      </w:pPr>
      <w:r w:rsidRPr="00AF0BD2">
        <w:rPr>
          <w:lang w:eastAsia="es-ES"/>
        </w:rPr>
        <w:lastRenderedPageBreak/>
        <w:t xml:space="preserve">Además de estos tipos de dato, se declara en </w:t>
      </w:r>
      <w:r w:rsidRPr="00C46F6F">
        <w:rPr>
          <w:i/>
          <w:lang w:eastAsia="es-ES"/>
        </w:rPr>
        <w:t>UsimagToolBase.h</w:t>
      </w:r>
      <w:r w:rsidRPr="00AF0BD2">
        <w:rPr>
          <w:lang w:eastAsia="es-ES"/>
        </w:rPr>
        <w:t xml:space="preserve"> una nueva variable, un contenedor que almacena todas las imágenes de tensor de esfuerzo cargadas en la aplicación: </w:t>
      </w:r>
    </w:p>
    <w:p w:rsidR="006A2FD7" w:rsidRDefault="00AF0BD2" w:rsidP="006A2FD7">
      <w:pPr>
        <w:pStyle w:val="Cdigo"/>
      </w:pPr>
      <w:r w:rsidRPr="00AF0BD2">
        <w:tab/>
      </w:r>
      <w:r w:rsidR="006A2FD7">
        <w:t xml:space="preserve">VectorOfSTDataType </w:t>
      </w:r>
      <w:r w:rsidRPr="00AF0BD2">
        <w:t>m_VectorSTData;</w:t>
      </w:r>
    </w:p>
    <w:p w:rsidR="006A2FD7" w:rsidRDefault="006A2FD7" w:rsidP="006A2FD7">
      <w:pPr>
        <w:rPr>
          <w:lang w:eastAsia="es-ES"/>
        </w:rPr>
      </w:pPr>
    </w:p>
    <w:p w:rsidR="006A2FD7" w:rsidRDefault="006A2FD7" w:rsidP="006A2FD7">
      <w:pPr>
        <w:rPr>
          <w:lang w:eastAsia="es-ES"/>
        </w:rPr>
      </w:pPr>
    </w:p>
    <w:p w:rsidR="00505332" w:rsidRDefault="004816C9" w:rsidP="00505332">
      <w:pPr>
        <w:pStyle w:val="Ttulo2"/>
        <w:rPr>
          <w:lang w:eastAsia="es-ES"/>
        </w:rPr>
      </w:pPr>
      <w:bookmarkStart w:id="164" w:name="_Toc272706835"/>
      <w:r>
        <w:rPr>
          <w:lang w:eastAsia="es-ES"/>
        </w:rPr>
        <w:t>Extracción de escalares</w:t>
      </w:r>
      <w:bookmarkEnd w:id="164"/>
    </w:p>
    <w:p w:rsidR="00505332" w:rsidRDefault="00505332" w:rsidP="00505332">
      <w:pPr>
        <w:rPr>
          <w:lang w:eastAsia="es-ES"/>
        </w:rPr>
      </w:pPr>
    </w:p>
    <w:p w:rsidR="00A57D7C" w:rsidRDefault="004816C9" w:rsidP="007E4FE2">
      <w:pPr>
        <w:rPr>
          <w:lang w:eastAsia="es-ES"/>
        </w:rPr>
      </w:pPr>
      <w:r>
        <w:rPr>
          <w:lang w:eastAsia="es-ES"/>
        </w:rPr>
        <w:t xml:space="preserve">Se han creado dos clases que </w:t>
      </w:r>
      <w:r w:rsidR="00505332" w:rsidRPr="00AF0BD2">
        <w:rPr>
          <w:lang w:eastAsia="es-ES"/>
        </w:rPr>
        <w:t>cumple</w:t>
      </w:r>
      <w:r>
        <w:rPr>
          <w:lang w:eastAsia="es-ES"/>
        </w:rPr>
        <w:t>n</w:t>
      </w:r>
      <w:r w:rsidR="00505332" w:rsidRPr="00AF0BD2">
        <w:rPr>
          <w:lang w:eastAsia="es-ES"/>
        </w:rPr>
        <w:t xml:space="preserve"> la tarea de convertir una imagen tensorial en una imagen de escalares. Esto permite mostrar un mapa de escalares describiendo alguna de las características de los tensores. </w:t>
      </w:r>
      <w:r>
        <w:rPr>
          <w:lang w:eastAsia="es-ES"/>
        </w:rPr>
        <w:t xml:space="preserve">La primera de ellas es </w:t>
      </w:r>
      <w:r w:rsidRPr="00A57D7C">
        <w:rPr>
          <w:i/>
          <w:lang w:eastAsia="es-ES"/>
        </w:rPr>
        <w:t>ComputeDeformFilter</w:t>
      </w:r>
      <w:r>
        <w:rPr>
          <w:lang w:eastAsia="es-ES"/>
        </w:rPr>
        <w:t xml:space="preserve">, encargada de extraer la norma euclídea del campo tensorial en cada punto. </w:t>
      </w:r>
    </w:p>
    <w:p w:rsidR="00A57D7C" w:rsidRDefault="00A57D7C" w:rsidP="007E4FE2">
      <w:pPr>
        <w:rPr>
          <w:lang w:eastAsia="es-ES"/>
        </w:rPr>
      </w:pPr>
    </w:p>
    <w:p w:rsidR="001B4AAB" w:rsidRDefault="004816C9" w:rsidP="007E4FE2">
      <w:pPr>
        <w:rPr>
          <w:lang w:eastAsia="es-ES"/>
        </w:rPr>
      </w:pPr>
      <w:r>
        <w:rPr>
          <w:lang w:eastAsia="es-ES"/>
        </w:rPr>
        <w:t xml:space="preserve">La segunda es </w:t>
      </w:r>
      <w:r w:rsidRPr="00A57D7C">
        <w:rPr>
          <w:i/>
          <w:lang w:eastAsia="es-ES"/>
        </w:rPr>
        <w:t>ComputeStrainScalars</w:t>
      </w:r>
      <w:r>
        <w:rPr>
          <w:lang w:eastAsia="es-ES"/>
        </w:rPr>
        <w:t xml:space="preserve">, que permite obtener una serie de parámetros de la imagen de tensor de esfuerzo. Estos parámetros incluyen sus elementos, sus autovalores y el invariante </w:t>
      </w:r>
      <w:r>
        <w:rPr>
          <w:lang w:eastAsia="es-ES"/>
        </w:rPr>
        <w:fldChar w:fldCharType="begin"/>
      </w:r>
      <w:r>
        <w:rPr>
          <w:lang w:eastAsia="es-ES"/>
        </w:rPr>
        <w:instrText xml:space="preserve"> REF _Ref268105775 \r \h </w:instrText>
      </w:r>
      <w:r>
        <w:rPr>
          <w:lang w:eastAsia="es-ES"/>
        </w:rPr>
      </w:r>
      <w:r>
        <w:rPr>
          <w:lang w:eastAsia="es-ES"/>
        </w:rPr>
        <w:fldChar w:fldCharType="separate"/>
      </w:r>
      <w:r w:rsidR="004617F4">
        <w:rPr>
          <w:lang w:eastAsia="es-ES"/>
        </w:rPr>
        <w:t>[35]</w:t>
      </w:r>
      <w:r>
        <w:rPr>
          <w:lang w:eastAsia="es-ES"/>
        </w:rPr>
        <w:fldChar w:fldCharType="end"/>
      </w:r>
      <w:r w:rsidR="005D60D4">
        <w:rPr>
          <w:lang w:eastAsia="es-ES"/>
        </w:rPr>
        <w:t xml:space="preserve"> o norma de Fr</w:t>
      </w:r>
      <w:r>
        <w:rPr>
          <w:lang w:eastAsia="es-ES"/>
        </w:rPr>
        <w:t xml:space="preserve">obenius del tensor. </w:t>
      </w:r>
      <w:r w:rsidR="00505332" w:rsidRPr="00AF0BD2">
        <w:rPr>
          <w:lang w:eastAsia="es-ES"/>
        </w:rPr>
        <w:t>Esta</w:t>
      </w:r>
      <w:r w:rsidR="007E4FE2">
        <w:rPr>
          <w:lang w:eastAsia="es-ES"/>
        </w:rPr>
        <w:t>s</w:t>
      </w:r>
      <w:r w:rsidR="00505332" w:rsidRPr="00AF0BD2">
        <w:rPr>
          <w:lang w:eastAsia="es-ES"/>
        </w:rPr>
        <w:t xml:space="preserve"> clase</w:t>
      </w:r>
      <w:r w:rsidR="007E4FE2">
        <w:rPr>
          <w:lang w:eastAsia="es-ES"/>
        </w:rPr>
        <w:t>s</w:t>
      </w:r>
      <w:r w:rsidR="00505332" w:rsidRPr="00AF0BD2">
        <w:rPr>
          <w:lang w:eastAsia="es-ES"/>
        </w:rPr>
        <w:t xml:space="preserve"> se encuentra</w:t>
      </w:r>
      <w:r w:rsidR="007E4FE2">
        <w:rPr>
          <w:lang w:eastAsia="es-ES"/>
        </w:rPr>
        <w:t>n</w:t>
      </w:r>
      <w:r w:rsidR="00505332" w:rsidRPr="00AF0BD2">
        <w:rPr>
          <w:lang w:eastAsia="es-ES"/>
        </w:rPr>
        <w:t xml:space="preserve"> definida</w:t>
      </w:r>
      <w:r w:rsidR="007E4FE2">
        <w:rPr>
          <w:lang w:eastAsia="es-ES"/>
        </w:rPr>
        <w:t>s</w:t>
      </w:r>
      <w:r w:rsidR="00505332" w:rsidRPr="00AF0BD2">
        <w:rPr>
          <w:lang w:eastAsia="es-ES"/>
        </w:rPr>
        <w:t xml:space="preserve"> en los ficheros</w:t>
      </w:r>
      <w:r w:rsidR="007E4FE2">
        <w:rPr>
          <w:lang w:eastAsia="es-ES"/>
        </w:rPr>
        <w:t xml:space="preserve"> </w:t>
      </w:r>
      <w:r w:rsidR="007E4FE2" w:rsidRPr="007E4FE2">
        <w:rPr>
          <w:i/>
          <w:lang w:eastAsia="es-ES"/>
        </w:rPr>
        <w:t>itkComputeDeformFilter.h</w:t>
      </w:r>
      <w:r w:rsidR="007E4FE2">
        <w:rPr>
          <w:lang w:eastAsia="es-ES"/>
        </w:rPr>
        <w:t xml:space="preserve"> y </w:t>
      </w:r>
      <w:r w:rsidR="007E4FE2" w:rsidRPr="007E4FE2">
        <w:rPr>
          <w:i/>
          <w:lang w:eastAsia="es-ES"/>
        </w:rPr>
        <w:t>.cxx</w:t>
      </w:r>
      <w:r w:rsidR="007E4FE2">
        <w:rPr>
          <w:lang w:eastAsia="es-ES"/>
        </w:rPr>
        <w:t xml:space="preserve"> y </w:t>
      </w:r>
      <w:r w:rsidR="00505332" w:rsidRPr="00AF0BD2">
        <w:rPr>
          <w:lang w:eastAsia="es-ES"/>
        </w:rPr>
        <w:t xml:space="preserve"> </w:t>
      </w:r>
      <w:r w:rsidR="00505332" w:rsidRPr="00852D21">
        <w:rPr>
          <w:i/>
          <w:lang w:eastAsia="es-ES"/>
        </w:rPr>
        <w:t>itkComputeStrainScalars.h</w:t>
      </w:r>
      <w:r w:rsidR="00505332" w:rsidRPr="00AF0BD2">
        <w:rPr>
          <w:lang w:eastAsia="es-ES"/>
        </w:rPr>
        <w:t xml:space="preserve"> y </w:t>
      </w:r>
      <w:r w:rsidR="00505332" w:rsidRPr="00852D21">
        <w:rPr>
          <w:i/>
          <w:lang w:eastAsia="es-ES"/>
        </w:rPr>
        <w:t>.cxx</w:t>
      </w:r>
      <w:r w:rsidR="007E4FE2">
        <w:rPr>
          <w:lang w:eastAsia="es-ES"/>
        </w:rPr>
        <w:t xml:space="preserve"> respectivamente, todos </w:t>
      </w:r>
      <w:r w:rsidR="00505332" w:rsidRPr="00AF0BD2">
        <w:rPr>
          <w:lang w:eastAsia="es-ES"/>
        </w:rPr>
        <w:t xml:space="preserve">bajo el directorio </w:t>
      </w:r>
      <w:r w:rsidR="00505332" w:rsidRPr="00852D21">
        <w:rPr>
          <w:i/>
          <w:lang w:eastAsia="es-ES"/>
        </w:rPr>
        <w:t>strain</w:t>
      </w:r>
      <w:r w:rsidR="00505332" w:rsidRPr="00AF0BD2">
        <w:rPr>
          <w:lang w:eastAsia="es-ES"/>
        </w:rPr>
        <w:t>.</w:t>
      </w:r>
    </w:p>
    <w:p w:rsidR="00162170" w:rsidRDefault="00162170" w:rsidP="007E4FE2">
      <w:pPr>
        <w:rPr>
          <w:lang w:eastAsia="es-ES"/>
        </w:rPr>
      </w:pPr>
    </w:p>
    <w:p w:rsidR="00162170" w:rsidRDefault="00162170" w:rsidP="007E4FE2">
      <w:pPr>
        <w:rPr>
          <w:lang w:eastAsia="es-ES"/>
        </w:rPr>
      </w:pPr>
    </w:p>
    <w:p w:rsidR="006A2FD7" w:rsidRDefault="00AF0BD2" w:rsidP="00852D21">
      <w:pPr>
        <w:pStyle w:val="Ttulo2"/>
        <w:rPr>
          <w:lang w:eastAsia="es-ES"/>
        </w:rPr>
      </w:pPr>
      <w:bookmarkStart w:id="165" w:name="_Toc272706836"/>
      <w:r w:rsidRPr="00AF0BD2">
        <w:rPr>
          <w:lang w:eastAsia="es-ES"/>
        </w:rPr>
        <w:t>Lectura y escritura de ficheros</w:t>
      </w:r>
      <w:bookmarkEnd w:id="165"/>
    </w:p>
    <w:p w:rsidR="006A2FD7" w:rsidRDefault="006A2FD7" w:rsidP="006A2FD7">
      <w:pPr>
        <w:rPr>
          <w:lang w:eastAsia="es-ES"/>
        </w:rPr>
      </w:pPr>
    </w:p>
    <w:p w:rsidR="006A2FD7" w:rsidRDefault="00AF0BD2" w:rsidP="006A2FD7">
      <w:pPr>
        <w:rPr>
          <w:lang w:eastAsia="es-ES"/>
        </w:rPr>
      </w:pPr>
      <w:r w:rsidRPr="00AF0BD2">
        <w:rPr>
          <w:lang w:eastAsia="es-ES"/>
        </w:rPr>
        <w:t xml:space="preserve">La lectura y escritura de ficheros es una parte importante de la interfaz, ya que permite la entrada de datos de tensor de esfuerzo al programa. Esto se realiza con los métodos </w:t>
      </w:r>
      <w:r w:rsidRPr="00C46F6F">
        <w:rPr>
          <w:i/>
          <w:lang w:eastAsia="es-ES"/>
        </w:rPr>
        <w:t>LoadStrainTensor()</w:t>
      </w:r>
      <w:r w:rsidRPr="00AF0BD2">
        <w:rPr>
          <w:lang w:eastAsia="es-ES"/>
        </w:rPr>
        <w:t xml:space="preserve"> y </w:t>
      </w:r>
      <w:r w:rsidRPr="00C46F6F">
        <w:rPr>
          <w:i/>
          <w:lang w:eastAsia="es-ES"/>
        </w:rPr>
        <w:t>SaveStrainTensor()</w:t>
      </w:r>
      <w:r w:rsidRPr="00AF0BD2">
        <w:rPr>
          <w:lang w:eastAsia="es-ES"/>
        </w:rPr>
        <w:t xml:space="preserve">, definidos en </w:t>
      </w:r>
      <w:r w:rsidRPr="00C46F6F">
        <w:rPr>
          <w:i/>
          <w:lang w:eastAsia="es-ES"/>
        </w:rPr>
        <w:t>UsimagToolConsole</w:t>
      </w:r>
      <w:r w:rsidRPr="00AF0BD2">
        <w:rPr>
          <w:lang w:eastAsia="es-ES"/>
        </w:rPr>
        <w:t>.</w:t>
      </w:r>
    </w:p>
    <w:p w:rsidR="006A2FD7" w:rsidRDefault="006A2FD7" w:rsidP="006A2FD7">
      <w:pPr>
        <w:rPr>
          <w:lang w:eastAsia="es-ES"/>
        </w:rPr>
      </w:pPr>
    </w:p>
    <w:p w:rsidR="006A2FD7" w:rsidRDefault="00AF0BD2" w:rsidP="006A2FD7">
      <w:pPr>
        <w:rPr>
          <w:lang w:eastAsia="es-ES"/>
        </w:rPr>
      </w:pPr>
      <w:r w:rsidRPr="00AF0BD2">
        <w:rPr>
          <w:lang w:eastAsia="es-ES"/>
        </w:rPr>
        <w:t>Los métodos de ITK para la lectura y escritura de ficheros no soportan imágenes de cuatro dimensiones, por lo que la alternativa es almacenar la imagen de cuatro dimensiones en una serie de ficheros, cada uno de los cuales contiene una imagen de tres dimensiones.</w:t>
      </w:r>
    </w:p>
    <w:p w:rsidR="00B32F6C" w:rsidRDefault="00B32F6C" w:rsidP="006A2FD7">
      <w:pPr>
        <w:rPr>
          <w:lang w:eastAsia="es-ES"/>
        </w:rPr>
      </w:pPr>
    </w:p>
    <w:p w:rsidR="006A2FD7" w:rsidRDefault="00AF0BD2" w:rsidP="006A2FD7">
      <w:pPr>
        <w:rPr>
          <w:lang w:eastAsia="es-ES"/>
        </w:rPr>
      </w:pPr>
      <w:r w:rsidRPr="00AF0BD2">
        <w:rPr>
          <w:lang w:eastAsia="es-ES"/>
        </w:rPr>
        <w:t xml:space="preserve">Para la escritura en ficheros se muestra un explorador al usuario en el que éste elige el directorio de destino y el nombre base de los ficheros. A este nombre se le agrega un número de dos cifras que indica el número de imagen y una extensión (.vtk). La clase </w:t>
      </w:r>
      <w:r w:rsidRPr="00C46F6F">
        <w:rPr>
          <w:i/>
          <w:lang w:eastAsia="es-ES"/>
        </w:rPr>
        <w:t>NumericSeriesFileNames</w:t>
      </w:r>
      <w:r w:rsidRPr="00AF0BD2">
        <w:rPr>
          <w:lang w:eastAsia="es-ES"/>
        </w:rPr>
        <w:t xml:space="preserve"> se encarga de generar automáticamente estos nombres, y la clase </w:t>
      </w:r>
      <w:r w:rsidRPr="00C46F6F">
        <w:rPr>
          <w:i/>
          <w:lang w:eastAsia="es-ES"/>
        </w:rPr>
        <w:t>ImageSeriesWriter</w:t>
      </w:r>
      <w:r w:rsidRPr="00AF0BD2">
        <w:rPr>
          <w:lang w:eastAsia="es-ES"/>
        </w:rPr>
        <w:t xml:space="preserve"> escribe en el fichero. </w:t>
      </w:r>
    </w:p>
    <w:p w:rsidR="00B32F6C" w:rsidRDefault="00B32F6C" w:rsidP="006A2FD7">
      <w:pPr>
        <w:rPr>
          <w:lang w:eastAsia="es-ES"/>
        </w:rPr>
      </w:pPr>
    </w:p>
    <w:p w:rsidR="00B32F6C" w:rsidRDefault="00B32F6C" w:rsidP="006A2FD7">
      <w:pPr>
        <w:rPr>
          <w:lang w:eastAsia="es-ES"/>
        </w:rPr>
      </w:pPr>
      <w:r>
        <w:rPr>
          <w:lang w:eastAsia="es-ES"/>
        </w:rPr>
        <w:lastRenderedPageBreak/>
        <w:t xml:space="preserve">El método elegido para la visualización requiere, además de los tensores de esfuerzo, el campo de deformaciones, por lo que se ha implementado la lectura y escritura de modo que ambas imágenes se almacenen en la misma serie de ficheros. De este modo, al almacenar una imagen con 16 </w:t>
      </w:r>
      <w:r w:rsidRPr="00B32F6C">
        <w:rPr>
          <w:i/>
          <w:lang w:eastAsia="es-ES"/>
        </w:rPr>
        <w:t>frames</w:t>
      </w:r>
      <w:r>
        <w:rPr>
          <w:lang w:eastAsia="es-ES"/>
        </w:rPr>
        <w:t xml:space="preserve"> temporales, se generaría un total de 32 ficheros, entre los que los 16 primeros almacenarían la imagen de tensor de esfuerzo, y los 16 restantes la de deformación.</w:t>
      </w:r>
    </w:p>
    <w:p w:rsidR="006A2FD7" w:rsidRDefault="006A2FD7" w:rsidP="006A2FD7">
      <w:pPr>
        <w:rPr>
          <w:lang w:eastAsia="es-ES"/>
        </w:rPr>
      </w:pPr>
    </w:p>
    <w:p w:rsidR="006A2FD7" w:rsidRDefault="00AF0BD2" w:rsidP="006A2FD7">
      <w:pPr>
        <w:rPr>
          <w:lang w:eastAsia="es-ES"/>
        </w:rPr>
      </w:pPr>
      <w:r w:rsidRPr="00AF0BD2">
        <w:rPr>
          <w:lang w:eastAsia="es-ES"/>
        </w:rPr>
        <w:t xml:space="preserve">En el caso de la lectura de datos, el usuario debe elegir en el explorador el primer fichero de la serie, con el número 00. </w:t>
      </w:r>
      <w:r w:rsidR="00B32F6C">
        <w:rPr>
          <w:lang w:eastAsia="es-ES"/>
        </w:rPr>
        <w:t>El programa detecta automáticamente el número total de ficheros, y l</w:t>
      </w:r>
      <w:r w:rsidRPr="00AF0BD2">
        <w:rPr>
          <w:lang w:eastAsia="es-ES"/>
        </w:rPr>
        <w:t xml:space="preserve">a clase </w:t>
      </w:r>
      <w:r w:rsidRPr="00C46F6F">
        <w:rPr>
          <w:i/>
          <w:lang w:eastAsia="es-ES"/>
        </w:rPr>
        <w:t>ImageSeriesReader</w:t>
      </w:r>
      <w:r w:rsidRPr="00AF0BD2">
        <w:rPr>
          <w:lang w:eastAsia="es-ES"/>
        </w:rPr>
        <w:t xml:space="preserve"> se encarga de obtener la</w:t>
      </w:r>
      <w:r w:rsidR="00B32F6C">
        <w:rPr>
          <w:lang w:eastAsia="es-ES"/>
        </w:rPr>
        <w:t>s do</w:t>
      </w:r>
      <w:r w:rsidR="00A57D7C">
        <w:rPr>
          <w:lang w:eastAsia="es-ES"/>
        </w:rPr>
        <w:t>s imá</w:t>
      </w:r>
      <w:r w:rsidRPr="00AF0BD2">
        <w:rPr>
          <w:lang w:eastAsia="es-ES"/>
        </w:rPr>
        <w:t>gen</w:t>
      </w:r>
      <w:r w:rsidR="00B32F6C">
        <w:rPr>
          <w:lang w:eastAsia="es-ES"/>
        </w:rPr>
        <w:t>es</w:t>
      </w:r>
      <w:r w:rsidRPr="00AF0BD2">
        <w:rPr>
          <w:lang w:eastAsia="es-ES"/>
        </w:rPr>
        <w:t xml:space="preserve"> 4D</w:t>
      </w:r>
      <w:r w:rsidR="00B32F6C">
        <w:rPr>
          <w:lang w:eastAsia="es-ES"/>
        </w:rPr>
        <w:t xml:space="preserve"> (tensor de esfuerzo y deformaciones)</w:t>
      </w:r>
      <w:r w:rsidRPr="00AF0BD2">
        <w:rPr>
          <w:lang w:eastAsia="es-ES"/>
        </w:rPr>
        <w:t xml:space="preserve">, que </w:t>
      </w:r>
      <w:r w:rsidR="00B32F6C">
        <w:rPr>
          <w:lang w:eastAsia="es-ES"/>
        </w:rPr>
        <w:t>son</w:t>
      </w:r>
      <w:r w:rsidRPr="00AF0BD2">
        <w:rPr>
          <w:lang w:eastAsia="es-ES"/>
        </w:rPr>
        <w:t xml:space="preserve"> alineada</w:t>
      </w:r>
      <w:r w:rsidR="00B32F6C">
        <w:rPr>
          <w:lang w:eastAsia="es-ES"/>
        </w:rPr>
        <w:t>s</w:t>
      </w:r>
      <w:r w:rsidRPr="00AF0BD2">
        <w:rPr>
          <w:lang w:eastAsia="es-ES"/>
        </w:rPr>
        <w:t xml:space="preserve"> con el resto de imágenes cargadas (si las hay), y agregada</w:t>
      </w:r>
      <w:r w:rsidR="00B32F6C">
        <w:rPr>
          <w:lang w:eastAsia="es-ES"/>
        </w:rPr>
        <w:t>s</w:t>
      </w:r>
      <w:r w:rsidRPr="00AF0BD2">
        <w:rPr>
          <w:lang w:eastAsia="es-ES"/>
        </w:rPr>
        <w:t xml:space="preserve"> al contenedor de imágenes de tensor de esfuerzo</w:t>
      </w:r>
      <w:r w:rsidR="00B32F6C">
        <w:rPr>
          <w:lang w:eastAsia="es-ES"/>
        </w:rPr>
        <w:t xml:space="preserve">, la variable </w:t>
      </w:r>
      <w:r w:rsidR="00B32F6C" w:rsidRPr="00B32F6C">
        <w:rPr>
          <w:i/>
          <w:lang w:eastAsia="es-ES"/>
        </w:rPr>
        <w:t>m_VectorSTData</w:t>
      </w:r>
      <w:r w:rsidR="00B32F6C">
        <w:rPr>
          <w:lang w:eastAsia="es-ES"/>
        </w:rPr>
        <w:t xml:space="preserve"> mencionada en la sección </w:t>
      </w:r>
      <w:r w:rsidR="00B32F6C">
        <w:rPr>
          <w:lang w:eastAsia="es-ES"/>
        </w:rPr>
        <w:fldChar w:fldCharType="begin"/>
      </w:r>
      <w:r w:rsidR="00B32F6C">
        <w:rPr>
          <w:lang w:eastAsia="es-ES"/>
        </w:rPr>
        <w:instrText xml:space="preserve"> REF _Ref272652212 \r \h </w:instrText>
      </w:r>
      <w:r w:rsidR="00B32F6C">
        <w:rPr>
          <w:lang w:eastAsia="es-ES"/>
        </w:rPr>
      </w:r>
      <w:r w:rsidR="00B32F6C">
        <w:rPr>
          <w:lang w:eastAsia="es-ES"/>
        </w:rPr>
        <w:fldChar w:fldCharType="separate"/>
      </w:r>
      <w:r w:rsidR="004617F4">
        <w:rPr>
          <w:lang w:eastAsia="es-ES"/>
        </w:rPr>
        <w:t xml:space="preserve">7.3 </w:t>
      </w:r>
      <w:r w:rsidR="00B32F6C">
        <w:rPr>
          <w:lang w:eastAsia="es-ES"/>
        </w:rPr>
        <w:fldChar w:fldCharType="end"/>
      </w:r>
      <w:r w:rsidRPr="00AF0BD2">
        <w:rPr>
          <w:lang w:eastAsia="es-ES"/>
        </w:rPr>
        <w:t>.</w:t>
      </w:r>
    </w:p>
    <w:p w:rsidR="006A2FD7" w:rsidRDefault="006A2FD7" w:rsidP="006A2FD7">
      <w:pPr>
        <w:rPr>
          <w:lang w:eastAsia="es-ES"/>
        </w:rPr>
      </w:pPr>
    </w:p>
    <w:p w:rsidR="006A2FD7" w:rsidRDefault="00AF0BD2" w:rsidP="006A2FD7">
      <w:pPr>
        <w:rPr>
          <w:lang w:eastAsia="es-ES"/>
        </w:rPr>
      </w:pPr>
      <w:r w:rsidRPr="00AF0BD2">
        <w:rPr>
          <w:lang w:eastAsia="es-ES"/>
        </w:rPr>
        <w:t>Los formatos soportados son VTK, NRRD, DICOM y Meta.</w:t>
      </w:r>
    </w:p>
    <w:p w:rsidR="006A2FD7" w:rsidRDefault="006A2FD7" w:rsidP="006A2FD7">
      <w:pPr>
        <w:rPr>
          <w:lang w:eastAsia="es-ES"/>
        </w:rPr>
      </w:pPr>
    </w:p>
    <w:p w:rsidR="006A2FD7" w:rsidRDefault="006A2FD7" w:rsidP="006A2FD7">
      <w:pPr>
        <w:rPr>
          <w:lang w:eastAsia="es-ES"/>
        </w:rPr>
      </w:pPr>
    </w:p>
    <w:p w:rsidR="006A2FD7" w:rsidRDefault="00AF0BD2" w:rsidP="00852D21">
      <w:pPr>
        <w:pStyle w:val="Ttulo2"/>
        <w:rPr>
          <w:lang w:eastAsia="es-ES"/>
        </w:rPr>
      </w:pPr>
      <w:bookmarkStart w:id="166" w:name="_Toc272706837"/>
      <w:r w:rsidRPr="00AF0BD2">
        <w:rPr>
          <w:lang w:eastAsia="es-ES"/>
        </w:rPr>
        <w:t>Clase vtkTensorGlyphStrain</w:t>
      </w:r>
      <w:bookmarkEnd w:id="166"/>
    </w:p>
    <w:p w:rsidR="006A2FD7" w:rsidRDefault="006A2FD7" w:rsidP="006A2FD7">
      <w:pPr>
        <w:rPr>
          <w:lang w:eastAsia="es-ES"/>
        </w:rPr>
      </w:pPr>
    </w:p>
    <w:p w:rsidR="006A2FD7" w:rsidRDefault="00AF0BD2" w:rsidP="006A2FD7">
      <w:pPr>
        <w:rPr>
          <w:lang w:eastAsia="es-ES"/>
        </w:rPr>
      </w:pPr>
      <w:r w:rsidRPr="00AF0BD2">
        <w:rPr>
          <w:lang w:eastAsia="es-ES"/>
        </w:rPr>
        <w:t xml:space="preserve">La clase </w:t>
      </w:r>
      <w:r w:rsidRPr="00C46F6F">
        <w:rPr>
          <w:i/>
          <w:lang w:eastAsia="es-ES"/>
        </w:rPr>
        <w:t>vtkTensorGlyphStrain</w:t>
      </w:r>
      <w:r w:rsidRPr="00AF0BD2">
        <w:rPr>
          <w:lang w:eastAsia="es-ES"/>
        </w:rPr>
        <w:t xml:space="preserve"> se encarga de convertir los datos de tensor de esfuerzo en glifos que puedan ser visualizados. La utilización de glifos muestra de forma directa la orientación del esfuerzo en cada punto, ofreciendo así una descripción completa del tensor de esfuerzo. </w:t>
      </w:r>
    </w:p>
    <w:p w:rsidR="006A2FD7" w:rsidRDefault="006A2FD7" w:rsidP="006A2FD7">
      <w:pPr>
        <w:rPr>
          <w:lang w:eastAsia="es-ES"/>
        </w:rPr>
      </w:pPr>
    </w:p>
    <w:p w:rsidR="006A2FD7" w:rsidRDefault="00AF0BD2" w:rsidP="006A2FD7">
      <w:pPr>
        <w:rPr>
          <w:lang w:eastAsia="es-ES"/>
        </w:rPr>
      </w:pPr>
      <w:r w:rsidRPr="00AF0BD2">
        <w:rPr>
          <w:lang w:eastAsia="es-ES"/>
        </w:rPr>
        <w:t xml:space="preserve">La estructura y el código de </w:t>
      </w:r>
      <w:r w:rsidRPr="00C46F6F">
        <w:rPr>
          <w:i/>
          <w:lang w:eastAsia="es-ES"/>
        </w:rPr>
        <w:t>vtkTensorGlyphStrain</w:t>
      </w:r>
      <w:r w:rsidRPr="00AF0BD2">
        <w:rPr>
          <w:lang w:eastAsia="es-ES"/>
        </w:rPr>
        <w:t xml:space="preserve"> siguen el modelo de la clase </w:t>
      </w:r>
      <w:r w:rsidR="00091208">
        <w:rPr>
          <w:i/>
          <w:lang w:eastAsia="es-ES"/>
        </w:rPr>
        <w:t>vtkTensorGlyphDTI</w:t>
      </w:r>
      <w:r w:rsidRPr="00AF0BD2">
        <w:rPr>
          <w:lang w:eastAsia="es-ES"/>
        </w:rPr>
        <w:t>, desarrollada también para este proyecto y explicada</w:t>
      </w:r>
      <w:r w:rsidR="000B1C44">
        <w:rPr>
          <w:lang w:eastAsia="es-ES"/>
        </w:rPr>
        <w:t xml:space="preserve"> en la sección </w:t>
      </w:r>
      <w:r w:rsidR="00B342F2">
        <w:rPr>
          <w:lang w:eastAsia="es-ES"/>
        </w:rPr>
        <w:fldChar w:fldCharType="begin"/>
      </w:r>
      <w:r w:rsidR="000B1C44">
        <w:rPr>
          <w:lang w:eastAsia="es-ES"/>
        </w:rPr>
        <w:instrText xml:space="preserve"> REF _Ref272234706 \r \h </w:instrText>
      </w:r>
      <w:r w:rsidR="00B342F2">
        <w:rPr>
          <w:lang w:eastAsia="es-ES"/>
        </w:rPr>
      </w:r>
      <w:r w:rsidR="00B342F2">
        <w:rPr>
          <w:lang w:eastAsia="es-ES"/>
        </w:rPr>
        <w:fldChar w:fldCharType="separate"/>
      </w:r>
      <w:r w:rsidR="004617F4">
        <w:rPr>
          <w:lang w:eastAsia="es-ES"/>
        </w:rPr>
        <w:t xml:space="preserve">6.1 </w:t>
      </w:r>
      <w:r w:rsidR="00B342F2">
        <w:rPr>
          <w:lang w:eastAsia="es-ES"/>
        </w:rPr>
        <w:fldChar w:fldCharType="end"/>
      </w:r>
      <w:r w:rsidRPr="00AF0BD2">
        <w:rPr>
          <w:lang w:eastAsia="es-ES"/>
        </w:rPr>
        <w:t>. La nueva clase es más sencilla que la anterior, pero conserva varias de sus funcionalidades:</w:t>
      </w:r>
    </w:p>
    <w:p w:rsidR="006A2FD7" w:rsidRDefault="006A2FD7" w:rsidP="006A2FD7">
      <w:pPr>
        <w:rPr>
          <w:lang w:eastAsia="es-ES"/>
        </w:rPr>
      </w:pPr>
    </w:p>
    <w:p w:rsidR="006A2FD7" w:rsidRDefault="00AF0BD2" w:rsidP="006A2FD7">
      <w:pPr>
        <w:pStyle w:val="Prrafodelista"/>
        <w:numPr>
          <w:ilvl w:val="0"/>
          <w:numId w:val="4"/>
        </w:numPr>
        <w:rPr>
          <w:lang w:eastAsia="es-ES"/>
        </w:rPr>
      </w:pPr>
      <w:r w:rsidRPr="00AF0BD2">
        <w:rPr>
          <w:lang w:eastAsia="es-ES"/>
        </w:rPr>
        <w:t>Integración con Saturn: la clase maneja tensores de esfuerzo 2x2, y utiliza el mismo tipo de dato que el resto de la aplicación, por lo que no es necesaria ninguna conversión de tipos.</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t>Generación de glifos: éstos tienen forma de romboide, siguiendo lo explicado en</w:t>
      </w:r>
      <w:r w:rsidR="000B1C44">
        <w:rPr>
          <w:lang w:eastAsia="es-ES"/>
        </w:rPr>
        <w:t xml:space="preserve"> </w:t>
      </w:r>
      <w:r w:rsidR="00B342F2">
        <w:rPr>
          <w:lang w:eastAsia="es-ES"/>
        </w:rPr>
        <w:fldChar w:fldCharType="begin"/>
      </w:r>
      <w:r w:rsidR="000B1C44">
        <w:rPr>
          <w:lang w:eastAsia="es-ES"/>
        </w:rPr>
        <w:instrText xml:space="preserve"> REF _Ref272234790 \r \h </w:instrText>
      </w:r>
      <w:r w:rsidR="00B342F2">
        <w:rPr>
          <w:lang w:eastAsia="es-ES"/>
        </w:rPr>
      </w:r>
      <w:r w:rsidR="00B342F2">
        <w:rPr>
          <w:lang w:eastAsia="es-ES"/>
        </w:rPr>
        <w:fldChar w:fldCharType="separate"/>
      </w:r>
      <w:r w:rsidR="004617F4">
        <w:rPr>
          <w:lang w:eastAsia="es-ES"/>
        </w:rPr>
        <w:t>[31]</w:t>
      </w:r>
      <w:r w:rsidR="00B342F2">
        <w:rPr>
          <w:lang w:eastAsia="es-ES"/>
        </w:rPr>
        <w:fldChar w:fldCharType="end"/>
      </w:r>
      <w:r w:rsidR="006A2FD7">
        <w:rPr>
          <w:lang w:eastAsia="es-ES"/>
        </w:rPr>
        <w:t>.</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t>Coloreado de glifos: según diferentes magnitudes escalares, como los elementos del tensor, los auto</w:t>
      </w:r>
      <w:r w:rsidR="005D60D4">
        <w:rPr>
          <w:lang w:eastAsia="es-ES"/>
        </w:rPr>
        <w:t>valores o la norma del campo de deformaciones</w:t>
      </w:r>
      <w:r w:rsidRPr="00AF0BD2">
        <w:rPr>
          <w:lang w:eastAsia="es-ES"/>
        </w:rPr>
        <w:t>.</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lastRenderedPageBreak/>
        <w:t>Glifos en posiciones diversas: por defecto, se dibujan glifos en los puntos donde existe el tensor de esfuerzo, pero también permite elegir un conjunto de puntos en los que interpolar y dibujar el tensor.</w:t>
      </w:r>
    </w:p>
    <w:p w:rsidR="000B1C44" w:rsidRDefault="000B1C44" w:rsidP="000B1C44">
      <w:pPr>
        <w:pStyle w:val="Prrafodelista"/>
        <w:ind w:firstLine="0"/>
        <w:rPr>
          <w:lang w:eastAsia="es-ES"/>
        </w:rPr>
      </w:pPr>
    </w:p>
    <w:p w:rsidR="006A2FD7" w:rsidRDefault="00AF0BD2" w:rsidP="006A2FD7">
      <w:pPr>
        <w:pStyle w:val="Prrafodelista"/>
        <w:numPr>
          <w:ilvl w:val="0"/>
          <w:numId w:val="4"/>
        </w:numPr>
        <w:rPr>
          <w:lang w:eastAsia="es-ES"/>
        </w:rPr>
      </w:pPr>
      <w:r w:rsidRPr="00AF0BD2">
        <w:rPr>
          <w:lang w:eastAsia="es-ES"/>
        </w:rPr>
        <w:t>Escalado de glifos: según un factor determinado por el usuario.</w:t>
      </w:r>
    </w:p>
    <w:p w:rsidR="00A57D7C" w:rsidRDefault="00A57D7C" w:rsidP="00A57D7C">
      <w:pPr>
        <w:pStyle w:val="Prrafodelista"/>
        <w:ind w:firstLine="0"/>
        <w:rPr>
          <w:lang w:eastAsia="es-ES"/>
        </w:rPr>
      </w:pPr>
    </w:p>
    <w:p w:rsidR="00A57D7C" w:rsidRDefault="00A57D7C" w:rsidP="00A57D7C">
      <w:pPr>
        <w:pStyle w:val="Prrafodelista"/>
        <w:ind w:firstLine="0"/>
        <w:rPr>
          <w:lang w:eastAsia="es-ES"/>
        </w:rPr>
      </w:pPr>
    </w:p>
    <w:p w:rsidR="006A2FD7" w:rsidRDefault="00AF0BD2" w:rsidP="00852D21">
      <w:pPr>
        <w:pStyle w:val="Ttulo3"/>
        <w:rPr>
          <w:lang w:eastAsia="es-ES"/>
        </w:rPr>
      </w:pPr>
      <w:bookmarkStart w:id="167" w:name="_Toc272706838"/>
      <w:r w:rsidRPr="00AF0BD2">
        <w:rPr>
          <w:lang w:eastAsia="es-ES"/>
        </w:rPr>
        <w:t>Tipos de dato</w:t>
      </w:r>
      <w:bookmarkEnd w:id="167"/>
    </w:p>
    <w:p w:rsidR="006A2FD7" w:rsidRDefault="006A2FD7" w:rsidP="006A2FD7">
      <w:pPr>
        <w:rPr>
          <w:lang w:eastAsia="es-ES"/>
        </w:rPr>
      </w:pPr>
    </w:p>
    <w:p w:rsidR="00852D21" w:rsidRDefault="00AF0BD2" w:rsidP="006A2FD7">
      <w:pPr>
        <w:rPr>
          <w:lang w:eastAsia="es-ES"/>
        </w:rPr>
      </w:pPr>
      <w:r w:rsidRPr="00AF0BD2">
        <w:rPr>
          <w:lang w:eastAsia="es-ES"/>
        </w:rPr>
        <w:t xml:space="preserve">La imagen de entrada debe ser una imagen ITK de cuatro dimensiones con tipo de píxel </w:t>
      </w:r>
      <w:r w:rsidRPr="00C46F6F">
        <w:rPr>
          <w:i/>
          <w:lang w:eastAsia="es-ES"/>
        </w:rPr>
        <w:t>StrainTensor</w:t>
      </w:r>
      <w:r w:rsidRPr="00AF0BD2">
        <w:rPr>
          <w:lang w:eastAsia="es-ES"/>
        </w:rPr>
        <w:t xml:space="preserve">. </w:t>
      </w:r>
      <w:r w:rsidR="00480856">
        <w:rPr>
          <w:lang w:eastAsia="es-ES"/>
        </w:rPr>
        <w:t xml:space="preserve">También se debe incluir el campo de deformaciones, una imagen del tipo </w:t>
      </w:r>
      <w:r w:rsidR="00480856" w:rsidRPr="00446B4F">
        <w:rPr>
          <w:i/>
          <w:lang w:eastAsia="es-ES"/>
        </w:rPr>
        <w:t>DeformImageType</w:t>
      </w:r>
      <w:r w:rsidR="00480856">
        <w:rPr>
          <w:lang w:eastAsia="es-ES"/>
        </w:rPr>
        <w:t xml:space="preserve">, como se definió en la sección </w:t>
      </w:r>
      <w:r w:rsidR="00480856">
        <w:rPr>
          <w:lang w:eastAsia="es-ES"/>
        </w:rPr>
        <w:fldChar w:fldCharType="begin"/>
      </w:r>
      <w:r w:rsidR="00480856">
        <w:rPr>
          <w:lang w:eastAsia="es-ES"/>
        </w:rPr>
        <w:instrText xml:space="preserve"> REF _Ref272652312 \r \h </w:instrText>
      </w:r>
      <w:r w:rsidR="00480856">
        <w:rPr>
          <w:lang w:eastAsia="es-ES"/>
        </w:rPr>
      </w:r>
      <w:r w:rsidR="00480856">
        <w:rPr>
          <w:lang w:eastAsia="es-ES"/>
        </w:rPr>
        <w:fldChar w:fldCharType="separate"/>
      </w:r>
      <w:r w:rsidR="004617F4">
        <w:rPr>
          <w:lang w:eastAsia="es-ES"/>
        </w:rPr>
        <w:t xml:space="preserve">7.3 </w:t>
      </w:r>
      <w:r w:rsidR="00480856">
        <w:rPr>
          <w:lang w:eastAsia="es-ES"/>
        </w:rPr>
        <w:fldChar w:fldCharType="end"/>
      </w:r>
      <w:r w:rsidR="00480856">
        <w:rPr>
          <w:lang w:eastAsia="es-ES"/>
        </w:rPr>
        <w:t xml:space="preserve">. </w:t>
      </w:r>
      <w:r w:rsidRPr="00AF0BD2">
        <w:rPr>
          <w:lang w:eastAsia="es-ES"/>
        </w:rPr>
        <w:t xml:space="preserve">Asimismo, si se desean introducir puntos de entrada en los que mostrar glifos, estos puntos deben ser un objeto de tipo </w:t>
      </w:r>
      <w:r w:rsidRPr="00C46F6F">
        <w:rPr>
          <w:i/>
          <w:lang w:eastAsia="es-ES"/>
        </w:rPr>
        <w:t>vtkPoints</w:t>
      </w:r>
      <w:r w:rsidRPr="00AF0BD2">
        <w:rPr>
          <w:lang w:eastAsia="es-ES"/>
        </w:rPr>
        <w:t xml:space="preserve">. Por último, la salida del método </w:t>
      </w:r>
      <w:r w:rsidRPr="00C46F6F">
        <w:rPr>
          <w:i/>
          <w:lang w:eastAsia="es-ES"/>
        </w:rPr>
        <w:t>GetOutput()</w:t>
      </w:r>
      <w:r w:rsidRPr="00AF0BD2">
        <w:rPr>
          <w:lang w:eastAsia="es-ES"/>
        </w:rPr>
        <w:t xml:space="preserve">, el encargado de generar los glifos, es un objeto del tipo </w:t>
      </w:r>
      <w:r w:rsidRPr="00C46F6F">
        <w:rPr>
          <w:i/>
          <w:lang w:eastAsia="es-ES"/>
        </w:rPr>
        <w:t>vtkPolyData</w:t>
      </w:r>
      <w:r w:rsidRPr="00AF0BD2">
        <w:rPr>
          <w:lang w:eastAsia="es-ES"/>
        </w:rPr>
        <w:t xml:space="preserve">. El resto de tipos utilizados internamente por la clase son los mismos utilizados por </w:t>
      </w:r>
      <w:r w:rsidRPr="00C46F6F">
        <w:rPr>
          <w:i/>
          <w:lang w:eastAsia="es-ES"/>
        </w:rPr>
        <w:t>StrainTensor</w:t>
      </w:r>
      <w:r w:rsidRPr="00AF0BD2">
        <w:rPr>
          <w:lang w:eastAsia="es-ES"/>
        </w:rPr>
        <w:t>.</w:t>
      </w:r>
    </w:p>
    <w:p w:rsidR="009B444E" w:rsidRDefault="009B444E" w:rsidP="006A2FD7">
      <w:pPr>
        <w:rPr>
          <w:lang w:eastAsia="es-ES"/>
        </w:rPr>
      </w:pPr>
    </w:p>
    <w:p w:rsidR="009B444E" w:rsidRDefault="009B444E" w:rsidP="006A2FD7">
      <w:pPr>
        <w:rPr>
          <w:lang w:eastAsia="es-ES"/>
        </w:rPr>
      </w:pPr>
      <w:r>
        <w:rPr>
          <w:lang w:eastAsia="es-ES"/>
        </w:rPr>
        <w:t xml:space="preserve">Cabe mencionar, además, el tipo enumerado </w:t>
      </w:r>
      <w:r w:rsidRPr="00446B4F">
        <w:rPr>
          <w:i/>
          <w:lang w:eastAsia="es-ES"/>
        </w:rPr>
        <w:t>ColorModes</w:t>
      </w:r>
      <w:r>
        <w:rPr>
          <w:lang w:eastAsia="es-ES"/>
        </w:rPr>
        <w:t>, que representa los tipos de coloreado que se pueden aplicar a los glifos. Estos tipos son (por orden): la norma del campo de deformaciones (DEF), los autovalores del tensor (EIG0, EIG1) y los elementos del tensor (ST0, ST1 y ST2), donde EIG0 es el mayor autovalor, ST0 y ST2 son los elementos diagonales del tensor y ST1 es el elemento simétrico</w:t>
      </w:r>
    </w:p>
    <w:p w:rsidR="009B444E" w:rsidRDefault="009B444E" w:rsidP="009B444E">
      <w:pPr>
        <w:pStyle w:val="Cdigo"/>
      </w:pPr>
      <w:r w:rsidRPr="009B444E">
        <w:t>typedef enum ColorModes{DEF,EIG0,EIG1,ST0,ST1,ST2} ColorModes;</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68" w:name="_Toc272706839"/>
      <w:r w:rsidRPr="00AF0BD2">
        <w:rPr>
          <w:lang w:eastAsia="es-ES"/>
        </w:rPr>
        <w:t>Variables de clase</w:t>
      </w:r>
      <w:bookmarkEnd w:id="168"/>
    </w:p>
    <w:p w:rsidR="00852D21" w:rsidRDefault="00852D21" w:rsidP="006A2FD7">
      <w:pPr>
        <w:rPr>
          <w:lang w:eastAsia="es-ES"/>
        </w:rPr>
      </w:pPr>
    </w:p>
    <w:p w:rsidR="00852D21" w:rsidRDefault="00AF0BD2" w:rsidP="006A2FD7">
      <w:pPr>
        <w:rPr>
          <w:color w:val="000000" w:themeColor="text1"/>
          <w:lang w:eastAsia="es-ES"/>
        </w:rPr>
      </w:pPr>
      <w:r w:rsidRPr="00852D21">
        <w:rPr>
          <w:color w:val="000000" w:themeColor="text1"/>
          <w:lang w:eastAsia="es-ES"/>
        </w:rPr>
        <w:t>Estas son las variables definidas a nivel de clase:</w:t>
      </w:r>
    </w:p>
    <w:p w:rsidR="004416C1" w:rsidRPr="004416C1" w:rsidRDefault="00AF0BD2" w:rsidP="004416C1">
      <w:pPr>
        <w:pStyle w:val="Prrafodelista"/>
        <w:numPr>
          <w:ilvl w:val="0"/>
          <w:numId w:val="29"/>
        </w:numPr>
      </w:pPr>
      <w:r w:rsidRPr="004416C1">
        <w:rPr>
          <w:i/>
          <w:color w:val="000000" w:themeColor="text1"/>
          <w:lang w:eastAsia="es-ES"/>
        </w:rPr>
        <w:t>input</w:t>
      </w:r>
      <w:r w:rsidRPr="004416C1">
        <w:rPr>
          <w:color w:val="000000" w:themeColor="text1"/>
          <w:lang w:eastAsia="es-ES"/>
        </w:rPr>
        <w:t>: imagen tensorial de entrada.</w:t>
      </w:r>
    </w:p>
    <w:p w:rsidR="00852D21" w:rsidRDefault="00852D21" w:rsidP="004416C1">
      <w:pPr>
        <w:pStyle w:val="Cdigo"/>
      </w:pPr>
      <w:r>
        <w:tab/>
      </w:r>
      <w:r w:rsidR="00AF0BD2" w:rsidRPr="00852D21">
        <w:t>StrainImageType::Pointer input;</w:t>
      </w:r>
    </w:p>
    <w:p w:rsidR="004416C1" w:rsidRPr="00480856" w:rsidRDefault="004416C1" w:rsidP="004416C1">
      <w:pPr>
        <w:pStyle w:val="Prrafodelista"/>
        <w:ind w:left="1287" w:firstLine="0"/>
        <w:rPr>
          <w:color w:val="000000" w:themeColor="text1"/>
          <w:lang w:eastAsia="es-ES"/>
        </w:rPr>
      </w:pPr>
    </w:p>
    <w:p w:rsidR="00480856" w:rsidRDefault="00480856" w:rsidP="00852D21">
      <w:pPr>
        <w:pStyle w:val="Prrafodelista"/>
        <w:numPr>
          <w:ilvl w:val="0"/>
          <w:numId w:val="29"/>
        </w:numPr>
        <w:rPr>
          <w:color w:val="000000" w:themeColor="text1"/>
          <w:lang w:eastAsia="es-ES"/>
        </w:rPr>
      </w:pPr>
      <w:r>
        <w:rPr>
          <w:color w:val="000000" w:themeColor="text1"/>
          <w:lang w:eastAsia="es-ES"/>
        </w:rPr>
        <w:t>deformImage: imagen que contiene el campo de deformación.</w:t>
      </w:r>
    </w:p>
    <w:p w:rsidR="00480856" w:rsidRPr="00480856" w:rsidRDefault="00480856" w:rsidP="00480856">
      <w:pPr>
        <w:pStyle w:val="Cdigo"/>
        <w:rPr>
          <w:sz w:val="24"/>
        </w:rPr>
      </w:pPr>
      <w:r>
        <w:tab/>
      </w:r>
      <w:r w:rsidRPr="00480856">
        <w:t>DeformImageType::Pointer deformImage;</w:t>
      </w:r>
    </w:p>
    <w:p w:rsidR="00480856" w:rsidRPr="00480856" w:rsidRDefault="00480856" w:rsidP="00480856">
      <w:pPr>
        <w:pStyle w:val="Prrafodelista"/>
        <w:ind w:left="1287" w:firstLine="0"/>
        <w:rPr>
          <w:color w:val="000000" w:themeColor="text1"/>
          <w:lang w:eastAsia="es-ES"/>
        </w:rPr>
      </w:pPr>
    </w:p>
    <w:p w:rsidR="00AF0BD2" w:rsidRPr="00852D21" w:rsidRDefault="00AF0BD2" w:rsidP="00852D21">
      <w:pPr>
        <w:pStyle w:val="Prrafodelista"/>
        <w:numPr>
          <w:ilvl w:val="0"/>
          <w:numId w:val="29"/>
        </w:numPr>
        <w:rPr>
          <w:rFonts w:ascii="Times New Roman" w:hAnsi="Times New Roman" w:cs="Times New Roman"/>
          <w:color w:val="000000" w:themeColor="text1"/>
          <w:sz w:val="27"/>
          <w:szCs w:val="27"/>
          <w:lang w:eastAsia="es-ES"/>
        </w:rPr>
      </w:pPr>
      <w:r w:rsidRPr="00C46F6F">
        <w:rPr>
          <w:i/>
          <w:color w:val="000000" w:themeColor="text1"/>
          <w:lang w:eastAsia="es-ES"/>
        </w:rPr>
        <w:t>inputPoints</w:t>
      </w:r>
      <w:r w:rsidRPr="00852D21">
        <w:rPr>
          <w:color w:val="000000" w:themeColor="text1"/>
          <w:lang w:eastAsia="es-ES"/>
        </w:rPr>
        <w:t xml:space="preserve"> (por defecto, NULL): representa los puntos donde el usuario desea que se dibujen glifos. El tensor es interpolado en estos puntos. Si no se indican estos puntos, se representan glifos en los puntos de la imagen donde el tensor esté definido.</w:t>
      </w:r>
    </w:p>
    <w:p w:rsidR="00852D21" w:rsidRDefault="00852D21" w:rsidP="004416C1">
      <w:pPr>
        <w:pStyle w:val="Cdigo"/>
      </w:pPr>
      <w:r>
        <w:lastRenderedPageBreak/>
        <w:tab/>
      </w:r>
      <w:r w:rsidR="00AF0BD2" w:rsidRPr="00852D21">
        <w:t>vtkPoints *inputPoints;</w:t>
      </w:r>
    </w:p>
    <w:p w:rsidR="004416C1" w:rsidRPr="004416C1" w:rsidRDefault="004416C1" w:rsidP="004416C1">
      <w:pPr>
        <w:pStyle w:val="Prrafodelista"/>
        <w:ind w:left="1287" w:firstLine="0"/>
        <w:rPr>
          <w:rFonts w:ascii="Verdana" w:hAnsi="Verdana" w:cs="Times New Roman"/>
          <w:color w:val="000000" w:themeColor="text1"/>
          <w:szCs w:val="24"/>
          <w:lang w:eastAsia="es-ES"/>
        </w:rPr>
      </w:pPr>
    </w:p>
    <w:p w:rsidR="00852D21" w:rsidRPr="00852D21" w:rsidRDefault="00AF0BD2" w:rsidP="00852D21">
      <w:pPr>
        <w:pStyle w:val="Prrafodelista"/>
        <w:numPr>
          <w:ilvl w:val="0"/>
          <w:numId w:val="29"/>
        </w:numPr>
        <w:rPr>
          <w:rFonts w:ascii="Verdana" w:hAnsi="Verdana" w:cs="Times New Roman"/>
          <w:color w:val="000000" w:themeColor="text1"/>
          <w:szCs w:val="24"/>
          <w:lang w:eastAsia="es-ES"/>
        </w:rPr>
      </w:pPr>
      <w:r w:rsidRPr="00C46F6F">
        <w:rPr>
          <w:i/>
          <w:color w:val="000000" w:themeColor="text1"/>
          <w:lang w:eastAsia="es-ES"/>
        </w:rPr>
        <w:t>PlanoZ</w:t>
      </w:r>
      <w:r w:rsidRPr="00852D21">
        <w:rPr>
          <w:color w:val="000000" w:themeColor="text1"/>
          <w:lang w:eastAsia="es-ES"/>
        </w:rPr>
        <w:t xml:space="preserve">, </w:t>
      </w:r>
      <w:r w:rsidRPr="00C46F6F">
        <w:rPr>
          <w:i/>
          <w:color w:val="000000" w:themeColor="text1"/>
          <w:lang w:eastAsia="es-ES"/>
        </w:rPr>
        <w:t>Tiempo</w:t>
      </w:r>
      <w:r w:rsidRPr="00852D21">
        <w:rPr>
          <w:color w:val="000000" w:themeColor="text1"/>
          <w:lang w:eastAsia="es-ES"/>
        </w:rPr>
        <w:t xml:space="preserve"> (por defecto, 0 y 0): indican el corte que se desea representar y el instante de tiempo (tercera y cuarta dimensión de la imagen, respectivamente).</w:t>
      </w:r>
    </w:p>
    <w:p w:rsidR="00852D21" w:rsidRPr="00852D21" w:rsidRDefault="00AF0BD2" w:rsidP="00852D21">
      <w:pPr>
        <w:pStyle w:val="Cdigo"/>
      </w:pPr>
      <w:r w:rsidRPr="00852D21">
        <w:tab/>
        <w:t>int PlanoZ, Tiempo;</w:t>
      </w:r>
    </w:p>
    <w:p w:rsidR="004416C1" w:rsidRPr="004416C1" w:rsidRDefault="004416C1" w:rsidP="004416C1">
      <w:pPr>
        <w:pStyle w:val="Prrafodelista"/>
        <w:ind w:left="1287" w:firstLine="0"/>
        <w:rPr>
          <w:rFonts w:ascii="Times New Roman" w:hAnsi="Times New Roman" w:cs="Times New Roman"/>
          <w:color w:val="000000" w:themeColor="text1"/>
          <w:sz w:val="27"/>
          <w:szCs w:val="27"/>
          <w:lang w:eastAsia="es-ES"/>
        </w:rPr>
      </w:pPr>
    </w:p>
    <w:p w:rsidR="00AF0BD2" w:rsidRPr="00852D21" w:rsidRDefault="00AF0BD2" w:rsidP="00852D21">
      <w:pPr>
        <w:pStyle w:val="Prrafodelista"/>
        <w:numPr>
          <w:ilvl w:val="0"/>
          <w:numId w:val="29"/>
        </w:numPr>
        <w:rPr>
          <w:rFonts w:ascii="Times New Roman" w:hAnsi="Times New Roman" w:cs="Times New Roman"/>
          <w:color w:val="000000" w:themeColor="text1"/>
          <w:sz w:val="27"/>
          <w:szCs w:val="27"/>
          <w:lang w:eastAsia="es-ES"/>
        </w:rPr>
      </w:pPr>
      <w:r w:rsidRPr="00C46F6F">
        <w:rPr>
          <w:i/>
          <w:color w:val="000000" w:themeColor="text1"/>
          <w:lang w:eastAsia="es-ES"/>
        </w:rPr>
        <w:t>Scaling</w:t>
      </w:r>
      <w:r w:rsidR="00C46F6F">
        <w:rPr>
          <w:color w:val="000000" w:themeColor="text1"/>
          <w:lang w:eastAsia="es-ES"/>
        </w:rPr>
        <w:t xml:space="preserve"> (por defecto, 1)</w:t>
      </w:r>
      <w:r w:rsidRPr="00852D21">
        <w:rPr>
          <w:color w:val="000000" w:themeColor="text1"/>
          <w:lang w:eastAsia="es-ES"/>
        </w:rPr>
        <w:t>: indica si se le aplica un factor de escala a los glifos.</w:t>
      </w:r>
    </w:p>
    <w:p w:rsidR="00AF0BD2" w:rsidRPr="00852D21" w:rsidRDefault="00852D21" w:rsidP="00852D21">
      <w:pPr>
        <w:pStyle w:val="Cdigo"/>
      </w:pPr>
      <w:r>
        <w:tab/>
      </w:r>
      <w:r w:rsidR="00461961">
        <w:t>bool</w:t>
      </w:r>
      <w:r w:rsidR="00AF0BD2" w:rsidRPr="00852D21">
        <w:t xml:space="preserve"> Scaling;</w:t>
      </w:r>
    </w:p>
    <w:p w:rsidR="004416C1" w:rsidRPr="004416C1" w:rsidRDefault="004416C1" w:rsidP="004416C1">
      <w:pPr>
        <w:pStyle w:val="Prrafodelista"/>
        <w:ind w:left="1287" w:firstLine="0"/>
        <w:rPr>
          <w:color w:val="000000" w:themeColor="text1"/>
          <w:lang w:eastAsia="es-ES"/>
        </w:rPr>
      </w:pPr>
    </w:p>
    <w:p w:rsidR="00852D21" w:rsidRPr="00852D21" w:rsidRDefault="00AF0BD2" w:rsidP="00852D21">
      <w:pPr>
        <w:pStyle w:val="Prrafodelista"/>
        <w:numPr>
          <w:ilvl w:val="0"/>
          <w:numId w:val="29"/>
        </w:numPr>
        <w:rPr>
          <w:color w:val="000000" w:themeColor="text1"/>
          <w:lang w:eastAsia="es-ES"/>
        </w:rPr>
      </w:pPr>
      <w:r w:rsidRPr="00C46F6F">
        <w:rPr>
          <w:i/>
          <w:color w:val="000000" w:themeColor="text1"/>
          <w:lang w:eastAsia="es-ES"/>
        </w:rPr>
        <w:t>ScaleFactor</w:t>
      </w:r>
      <w:r w:rsidRPr="00852D21">
        <w:rPr>
          <w:color w:val="000000" w:themeColor="text1"/>
          <w:lang w:eastAsia="es-ES"/>
        </w:rPr>
        <w:t xml:space="preserve"> (por defecto, 1.0): factor de escala aplicado a los glifos. Por defecto el factor de escala es 1 (no hay escalado), pero el tamaño de los glifos está normalizado.</w:t>
      </w:r>
    </w:p>
    <w:p w:rsidR="00852D21" w:rsidRPr="00852D21" w:rsidRDefault="00AF0BD2" w:rsidP="00852D21">
      <w:pPr>
        <w:pStyle w:val="Cdigo"/>
        <w:rPr>
          <w:rFonts w:ascii="Times New Roman" w:hAnsi="Times New Roman"/>
          <w:sz w:val="27"/>
          <w:szCs w:val="27"/>
        </w:rPr>
      </w:pPr>
      <w:r w:rsidRPr="00852D21">
        <w:tab/>
        <w:t>double ScaleFactor;</w:t>
      </w:r>
    </w:p>
    <w:p w:rsidR="004416C1" w:rsidRPr="004416C1" w:rsidRDefault="004416C1" w:rsidP="004416C1">
      <w:pPr>
        <w:pStyle w:val="Prrafodelista"/>
        <w:ind w:left="1287" w:firstLine="0"/>
        <w:rPr>
          <w:color w:val="000000" w:themeColor="text1"/>
          <w:lang w:eastAsia="es-ES"/>
        </w:rPr>
      </w:pPr>
    </w:p>
    <w:p w:rsidR="00852D21" w:rsidRPr="00852D21" w:rsidRDefault="00AF0BD2" w:rsidP="00852D21">
      <w:pPr>
        <w:pStyle w:val="Prrafodelista"/>
        <w:numPr>
          <w:ilvl w:val="0"/>
          <w:numId w:val="29"/>
        </w:numPr>
        <w:rPr>
          <w:color w:val="000000" w:themeColor="text1"/>
          <w:lang w:eastAsia="es-ES"/>
        </w:rPr>
      </w:pPr>
      <w:r w:rsidRPr="00C46F6F">
        <w:rPr>
          <w:i/>
          <w:color w:val="000000" w:themeColor="text1"/>
          <w:lang w:eastAsia="es-ES"/>
        </w:rPr>
        <w:t>ColorMode</w:t>
      </w:r>
      <w:r w:rsidRPr="00852D21">
        <w:rPr>
          <w:color w:val="000000" w:themeColor="text1"/>
          <w:lang w:eastAsia="es-ES"/>
        </w:rPr>
        <w:t xml:space="preserve"> (por defecto, </w:t>
      </w:r>
      <w:r w:rsidR="00305DF5">
        <w:rPr>
          <w:color w:val="000000" w:themeColor="text1"/>
          <w:lang w:eastAsia="es-ES"/>
        </w:rPr>
        <w:t>DEF</w:t>
      </w:r>
      <w:r w:rsidRPr="00852D21">
        <w:rPr>
          <w:color w:val="000000" w:themeColor="text1"/>
          <w:lang w:eastAsia="es-ES"/>
        </w:rPr>
        <w:t>): indica el tipo de coloreado que se aplica a los glifos.</w:t>
      </w:r>
    </w:p>
    <w:p w:rsidR="00852D21" w:rsidRPr="00852D21" w:rsidRDefault="00AF0BD2" w:rsidP="00852D21">
      <w:pPr>
        <w:pStyle w:val="Cdigo"/>
      </w:pPr>
      <w:r w:rsidRPr="00852D21">
        <w:tab/>
        <w:t>int ColorMode;</w:t>
      </w:r>
    </w:p>
    <w:p w:rsidR="00852D21" w:rsidRPr="00852D21" w:rsidRDefault="00852D21" w:rsidP="006A2FD7">
      <w:pPr>
        <w:rPr>
          <w:rFonts w:ascii="Verdana" w:hAnsi="Verdana" w:cs="Times New Roman"/>
          <w:color w:val="000000" w:themeColor="text1"/>
          <w:szCs w:val="24"/>
          <w:lang w:eastAsia="es-ES"/>
        </w:rPr>
      </w:pPr>
    </w:p>
    <w:p w:rsidR="00852D21" w:rsidRPr="00852D21" w:rsidRDefault="00AF0BD2" w:rsidP="006A2FD7">
      <w:pPr>
        <w:rPr>
          <w:color w:val="000000" w:themeColor="text1"/>
          <w:lang w:eastAsia="es-ES"/>
        </w:rPr>
      </w:pPr>
      <w:r w:rsidRPr="00852D21">
        <w:rPr>
          <w:color w:val="000000" w:themeColor="text1"/>
          <w:lang w:eastAsia="es-ES"/>
        </w:rPr>
        <w:t xml:space="preserve">Cada </w:t>
      </w:r>
      <w:r w:rsidR="004416C1">
        <w:rPr>
          <w:color w:val="000000" w:themeColor="text1"/>
          <w:lang w:eastAsia="es-ES"/>
        </w:rPr>
        <w:t>una de estas variables tiene su correspondiente método</w:t>
      </w:r>
      <w:r w:rsidRPr="00852D21">
        <w:rPr>
          <w:color w:val="000000" w:themeColor="text1"/>
          <w:lang w:eastAsia="es-ES"/>
        </w:rPr>
        <w:t xml:space="preserve"> </w:t>
      </w:r>
      <w:r w:rsidRPr="00C46F6F">
        <w:rPr>
          <w:i/>
          <w:color w:val="000000" w:themeColor="text1"/>
          <w:lang w:eastAsia="es-ES"/>
        </w:rPr>
        <w:t>Set</w:t>
      </w:r>
      <w:r w:rsidRPr="00852D21">
        <w:rPr>
          <w:color w:val="000000" w:themeColor="text1"/>
          <w:lang w:eastAsia="es-ES"/>
        </w:rPr>
        <w:t>/</w:t>
      </w:r>
      <w:r w:rsidRPr="00C46F6F">
        <w:rPr>
          <w:i/>
          <w:color w:val="000000" w:themeColor="text1"/>
          <w:lang w:eastAsia="es-ES"/>
        </w:rPr>
        <w:t>Get</w:t>
      </w:r>
      <w:r w:rsidRPr="00852D21">
        <w:rPr>
          <w:color w:val="000000" w:themeColor="text1"/>
          <w:lang w:eastAsia="es-ES"/>
        </w:rPr>
        <w:t xml:space="preserve">. Como se ha indicado, todas tienen un valor por defecto excepto </w:t>
      </w:r>
      <w:r w:rsidRPr="00C46F6F">
        <w:rPr>
          <w:i/>
          <w:color w:val="000000" w:themeColor="text1"/>
          <w:lang w:eastAsia="es-ES"/>
        </w:rPr>
        <w:t>input</w:t>
      </w:r>
      <w:r w:rsidRPr="00852D21">
        <w:rPr>
          <w:color w:val="000000" w:themeColor="text1"/>
          <w:lang w:eastAsia="es-ES"/>
        </w:rPr>
        <w:t>, por lo que la clase puede usarse indicando únicamente la imagen tensorial de entrada.</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69" w:name="_Toc272706840"/>
      <w:r w:rsidRPr="00AF0BD2">
        <w:rPr>
          <w:lang w:eastAsia="es-ES"/>
        </w:rPr>
        <w:t>Método GetOutput()</w:t>
      </w:r>
      <w:bookmarkEnd w:id="169"/>
    </w:p>
    <w:p w:rsidR="00852D21" w:rsidRDefault="00852D21" w:rsidP="006A2FD7">
      <w:pPr>
        <w:rPr>
          <w:lang w:eastAsia="es-ES"/>
        </w:rPr>
      </w:pPr>
    </w:p>
    <w:p w:rsidR="00AF0BD2" w:rsidRPr="00AF0BD2" w:rsidRDefault="00AF0BD2" w:rsidP="006A2FD7">
      <w:pPr>
        <w:rPr>
          <w:rFonts w:ascii="Times New Roman" w:hAnsi="Times New Roman" w:cs="Times New Roman"/>
          <w:sz w:val="27"/>
          <w:szCs w:val="27"/>
          <w:lang w:eastAsia="es-ES"/>
        </w:rPr>
      </w:pPr>
      <w:r w:rsidRPr="00AF0BD2">
        <w:rPr>
          <w:lang w:eastAsia="es-ES"/>
        </w:rPr>
        <w:t>El método GetOutput() es el encargado de procesar los datos de entrada, generar los glifos y devolverlos al usuario. Los pasos que sigue la función son los siguientes:</w:t>
      </w:r>
      <w:r w:rsidRPr="00AF0BD2">
        <w:rPr>
          <w:rFonts w:ascii="Times New Roman" w:hAnsi="Times New Roman" w:cs="Times New Roman"/>
          <w:sz w:val="27"/>
          <w:szCs w:val="27"/>
          <w:lang w:eastAsia="es-ES"/>
        </w:rPr>
        <w:br/>
      </w:r>
    </w:p>
    <w:p w:rsidR="00AF0BD2" w:rsidRDefault="00AF0BD2" w:rsidP="00852D21">
      <w:pPr>
        <w:pStyle w:val="Prrafodelista"/>
        <w:numPr>
          <w:ilvl w:val="0"/>
          <w:numId w:val="30"/>
        </w:numPr>
        <w:ind w:left="851" w:hanging="425"/>
        <w:rPr>
          <w:lang w:eastAsia="es-ES"/>
        </w:rPr>
      </w:pPr>
      <w:r w:rsidRPr="00AF0BD2">
        <w:rPr>
          <w:lang w:eastAsia="es-ES"/>
        </w:rPr>
        <w:t xml:space="preserve">Creación de la fuente. Se emplea la clase </w:t>
      </w:r>
      <w:r w:rsidRPr="00C46F6F">
        <w:rPr>
          <w:i/>
          <w:lang w:eastAsia="es-ES"/>
        </w:rPr>
        <w:t>vtkGlyphSource2D</w:t>
      </w:r>
      <w:r w:rsidRPr="00AF0BD2">
        <w:rPr>
          <w:lang w:eastAsia="es-ES"/>
        </w:rPr>
        <w:t>, y el tipo de</w:t>
      </w:r>
      <w:r w:rsidR="00C46F6F">
        <w:rPr>
          <w:lang w:eastAsia="es-ES"/>
        </w:rPr>
        <w:t xml:space="preserve"> glifo escogido es “diamante” (</w:t>
      </w:r>
      <w:r w:rsidRPr="00C46F6F">
        <w:rPr>
          <w:i/>
          <w:lang w:eastAsia="es-ES"/>
        </w:rPr>
        <w:t>diamond</w:t>
      </w:r>
      <w:r w:rsidRPr="00AF0BD2">
        <w:rPr>
          <w:lang w:eastAsia="es-ES"/>
        </w:rPr>
        <w:t xml:space="preserve"> en inglés), que genera un cuadrado con sus diagonales orientadas según los ejes X e Y. </w:t>
      </w:r>
    </w:p>
    <w:p w:rsidR="00C46F6F" w:rsidRDefault="00C46F6F" w:rsidP="00C46F6F">
      <w:pPr>
        <w:pStyle w:val="Prrafodelista"/>
        <w:ind w:left="851"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Cálculo del número de puntos de la imagen, a partir de las dimensiones de la misma en X e Y.</w:t>
      </w:r>
    </w:p>
    <w:p w:rsidR="00852D21" w:rsidRDefault="00852D21" w:rsidP="00852D21">
      <w:pPr>
        <w:pStyle w:val="Prrafodelista"/>
        <w:ind w:left="851" w:firstLine="0"/>
        <w:rPr>
          <w:lang w:eastAsia="es-ES"/>
        </w:rPr>
      </w:pPr>
    </w:p>
    <w:p w:rsidR="00A0600E" w:rsidRDefault="00A0600E" w:rsidP="00852D21">
      <w:pPr>
        <w:pStyle w:val="Prrafodelista"/>
        <w:numPr>
          <w:ilvl w:val="0"/>
          <w:numId w:val="30"/>
        </w:numPr>
        <w:ind w:left="851" w:hanging="425"/>
        <w:rPr>
          <w:lang w:eastAsia="es-ES"/>
        </w:rPr>
      </w:pPr>
      <w:r>
        <w:rPr>
          <w:lang w:eastAsia="es-ES"/>
        </w:rPr>
        <w:t>Obtención de los máximos valores del campo de deformación y de los autovalores, que se emplearán para normalización.</w:t>
      </w:r>
    </w:p>
    <w:p w:rsidR="00A0600E" w:rsidRDefault="00A0600E" w:rsidP="00A0600E">
      <w:pPr>
        <w:pStyle w:val="Prrafodelista"/>
        <w:ind w:left="851"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Se utiliza un bucle para recorrer los píxeles de la imagen como una cuadricula. El bucle realiza las siguientes tareas:</w:t>
      </w:r>
    </w:p>
    <w:p w:rsidR="00852D21" w:rsidRPr="00AF0BD2" w:rsidRDefault="00852D21" w:rsidP="00852D21">
      <w:pPr>
        <w:pStyle w:val="Prrafodelista"/>
        <w:ind w:left="851" w:firstLine="0"/>
        <w:rPr>
          <w:lang w:eastAsia="es-ES"/>
        </w:rPr>
      </w:pPr>
    </w:p>
    <w:p w:rsidR="00AF0BD2" w:rsidRDefault="00AF0BD2" w:rsidP="00852D21">
      <w:pPr>
        <w:pStyle w:val="Prrafodelista"/>
        <w:numPr>
          <w:ilvl w:val="1"/>
          <w:numId w:val="30"/>
        </w:numPr>
        <w:rPr>
          <w:lang w:eastAsia="es-ES"/>
        </w:rPr>
      </w:pPr>
      <w:r w:rsidRPr="00AF0BD2">
        <w:rPr>
          <w:lang w:eastAsia="es-ES"/>
        </w:rPr>
        <w:t>Obtener el índice del píxel siguiente, y extraer dicho píxel (tensor) de la imagen.</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 xml:space="preserve">Calcular los autovectores y autovalores del tensor. La clase </w:t>
      </w:r>
      <w:r w:rsidRPr="00C46F6F">
        <w:rPr>
          <w:i/>
          <w:lang w:eastAsia="es-ES"/>
        </w:rPr>
        <w:t>StrainTensor</w:t>
      </w:r>
      <w:r w:rsidRPr="00AF0BD2">
        <w:rPr>
          <w:lang w:eastAsia="es-ES"/>
        </w:rPr>
        <w:t xml:space="preserve"> dispone de un método para ello.</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 xml:space="preserve">Calcular la posición del glifo y trasladarlo al punto calculado. La posición se determina a partir del índice del píxel y las características de la imagen, y la traslación se aplica con la clase </w:t>
      </w:r>
      <w:r w:rsidRPr="00C46F6F">
        <w:rPr>
          <w:i/>
          <w:lang w:eastAsia="es-ES"/>
        </w:rPr>
        <w:t>vtkTransform</w:t>
      </w:r>
      <w:r w:rsidRPr="00AF0BD2">
        <w:rPr>
          <w:lang w:eastAsia="es-ES"/>
        </w:rPr>
        <w:t>, que se va a encargar también de las demás transformaciones geométricas.</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Rotar el glifo. Para ello, se calcula el ángulo del primer autovector respecto al eje X.</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Modificar la forma del glifo, en función de sus autovalores</w:t>
      </w:r>
      <w:r w:rsidR="00A0600E">
        <w:rPr>
          <w:lang w:eastAsia="es-ES"/>
        </w:rPr>
        <w:t xml:space="preserve"> y de la deformación</w:t>
      </w:r>
      <w:r w:rsidRPr="00AF0BD2">
        <w:rPr>
          <w:lang w:eastAsia="es-ES"/>
        </w:rPr>
        <w:t xml:space="preserve">, tal y como se explica en </w:t>
      </w:r>
      <w:r w:rsidR="00B342F2">
        <w:rPr>
          <w:lang w:eastAsia="es-ES"/>
        </w:rPr>
        <w:fldChar w:fldCharType="begin"/>
      </w:r>
      <w:r w:rsidR="000B1C44">
        <w:rPr>
          <w:lang w:eastAsia="es-ES"/>
        </w:rPr>
        <w:instrText xml:space="preserve"> REF _Ref272234790 \r \h </w:instrText>
      </w:r>
      <w:r w:rsidR="00B342F2">
        <w:rPr>
          <w:lang w:eastAsia="es-ES"/>
        </w:rPr>
      </w:r>
      <w:r w:rsidR="00B342F2">
        <w:rPr>
          <w:lang w:eastAsia="es-ES"/>
        </w:rPr>
        <w:fldChar w:fldCharType="separate"/>
      </w:r>
      <w:r w:rsidR="004617F4">
        <w:rPr>
          <w:lang w:eastAsia="es-ES"/>
        </w:rPr>
        <w:t>[31]</w:t>
      </w:r>
      <w:r w:rsidR="00B342F2">
        <w:rPr>
          <w:lang w:eastAsia="es-ES"/>
        </w:rPr>
        <w:fldChar w:fldCharType="end"/>
      </w:r>
      <w:r w:rsidRPr="00AF0BD2">
        <w:rPr>
          <w:lang w:eastAsia="es-ES"/>
        </w:rPr>
        <w:t>.</w:t>
      </w:r>
      <w:r w:rsidR="00305DF5">
        <w:rPr>
          <w:lang w:eastAsia="es-ES"/>
        </w:rPr>
        <w:t xml:space="preserve"> Para la normalización se emplean los máximos obtenidos en el paso 3.</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Aplicar el factor de escala, si la opción está activada.</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Determinar qué escalar se ha elegido para el color, y calcular su valor.</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Comprobar si el usuario ha introducido un conjunto de puntos donde dibujar glifos. En ese caso, se recorre un bucle similar al anterior con la diferencia de que, en este caso, el tensor debe interpolarse en cada punto. Para la interpolacón se emplea el método presentado en</w:t>
      </w:r>
      <w:r w:rsidR="000B1C44">
        <w:rPr>
          <w:lang w:eastAsia="es-ES"/>
        </w:rPr>
        <w:t xml:space="preserve"> </w:t>
      </w:r>
      <w:r w:rsidR="00B342F2">
        <w:rPr>
          <w:lang w:eastAsia="es-ES"/>
        </w:rPr>
        <w:fldChar w:fldCharType="begin"/>
      </w:r>
      <w:r w:rsidR="000B1C44">
        <w:rPr>
          <w:lang w:eastAsia="es-ES"/>
        </w:rPr>
        <w:instrText xml:space="preserve"> REF _Ref268105226 \r \h </w:instrText>
      </w:r>
      <w:r w:rsidR="00B342F2">
        <w:rPr>
          <w:lang w:eastAsia="es-ES"/>
        </w:rPr>
      </w:r>
      <w:r w:rsidR="00B342F2">
        <w:rPr>
          <w:lang w:eastAsia="es-ES"/>
        </w:rPr>
        <w:fldChar w:fldCharType="separate"/>
      </w:r>
      <w:r w:rsidR="004617F4">
        <w:rPr>
          <w:lang w:eastAsia="es-ES"/>
        </w:rPr>
        <w:t>[36]</w:t>
      </w:r>
      <w:r w:rsidR="00B342F2">
        <w:rPr>
          <w:lang w:eastAsia="es-ES"/>
        </w:rPr>
        <w:fldChar w:fldCharType="end"/>
      </w:r>
      <w:r w:rsidRPr="00AF0BD2">
        <w:rPr>
          <w:lang w:eastAsia="es-ES"/>
        </w:rPr>
        <w:t>.</w:t>
      </w:r>
      <w:r w:rsidR="00305DF5">
        <w:rPr>
          <w:lang w:eastAsia="es-ES"/>
        </w:rPr>
        <w:t xml:space="preserve"> Para no sobrecargar el código del método </w:t>
      </w:r>
      <w:r w:rsidR="00305DF5" w:rsidRPr="00305DF5">
        <w:rPr>
          <w:i/>
          <w:lang w:eastAsia="es-ES"/>
        </w:rPr>
        <w:t>GetOutput()</w:t>
      </w:r>
      <w:r w:rsidR="00305DF5">
        <w:rPr>
          <w:lang w:eastAsia="es-ES"/>
        </w:rPr>
        <w:t xml:space="preserve">, la interpolación se ha llevado a una nueva función, </w:t>
      </w:r>
      <w:r w:rsidR="00305DF5" w:rsidRPr="00305DF5">
        <w:rPr>
          <w:i/>
          <w:lang w:eastAsia="es-ES"/>
        </w:rPr>
        <w:t>interpolarTensor()</w:t>
      </w:r>
      <w:r w:rsidR="00305DF5">
        <w:rPr>
          <w:lang w:eastAsia="es-ES"/>
        </w:rPr>
        <w:t>, que se encarga de esta tarea.</w:t>
      </w:r>
    </w:p>
    <w:p w:rsidR="00852D21" w:rsidRPr="00AF0BD2" w:rsidRDefault="00852D21" w:rsidP="00852D21">
      <w:pPr>
        <w:pStyle w:val="Prrafodelista"/>
        <w:ind w:left="709"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Se reserva espacio de memoria suficiente para todas las celdas, y se insertan las celdas de todos los glifos en el objeto de salida.</w:t>
      </w:r>
    </w:p>
    <w:p w:rsidR="00852D21" w:rsidRPr="00AF0BD2" w:rsidRDefault="00852D21" w:rsidP="00852D21">
      <w:pPr>
        <w:pStyle w:val="Prrafodelista"/>
        <w:ind w:left="851" w:firstLine="0"/>
        <w:rPr>
          <w:lang w:eastAsia="es-ES"/>
        </w:rPr>
      </w:pPr>
    </w:p>
    <w:p w:rsidR="00AF0BD2" w:rsidRPr="00AF0BD2" w:rsidRDefault="00AF0BD2" w:rsidP="00852D21">
      <w:pPr>
        <w:pStyle w:val="Prrafodelista"/>
        <w:numPr>
          <w:ilvl w:val="0"/>
          <w:numId w:val="30"/>
        </w:numPr>
        <w:ind w:left="851" w:hanging="425"/>
        <w:rPr>
          <w:lang w:eastAsia="es-ES"/>
        </w:rPr>
      </w:pPr>
      <w:r w:rsidRPr="00AF0BD2">
        <w:rPr>
          <w:lang w:eastAsia="es-ES"/>
        </w:rPr>
        <w:t>Se añaden al objeto de salida los nuevos puntos, escalares y normales creados.</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70" w:name="_Toc272706841"/>
      <w:r w:rsidRPr="00AF0BD2">
        <w:rPr>
          <w:lang w:eastAsia="es-ES"/>
        </w:rPr>
        <w:lastRenderedPageBreak/>
        <w:t>Uso de la clase</w:t>
      </w:r>
      <w:bookmarkEnd w:id="170"/>
    </w:p>
    <w:p w:rsidR="00852D21" w:rsidRDefault="00852D21" w:rsidP="006A2FD7">
      <w:pPr>
        <w:rPr>
          <w:lang w:eastAsia="es-ES"/>
        </w:rPr>
      </w:pPr>
    </w:p>
    <w:p w:rsidR="00852D21" w:rsidRDefault="00AF0BD2" w:rsidP="006A2FD7">
      <w:pPr>
        <w:rPr>
          <w:lang w:eastAsia="es-ES"/>
        </w:rPr>
      </w:pPr>
      <w:r w:rsidRPr="00AF0BD2">
        <w:rPr>
          <w:lang w:eastAsia="es-ES"/>
        </w:rPr>
        <w:t xml:space="preserve">La clase </w:t>
      </w:r>
      <w:r w:rsidRPr="00C46F6F">
        <w:rPr>
          <w:i/>
          <w:lang w:eastAsia="es-ES"/>
        </w:rPr>
        <w:t>vtkTensorGlyphStrain</w:t>
      </w:r>
      <w:r w:rsidRPr="00AF0BD2">
        <w:rPr>
          <w:lang w:eastAsia="es-ES"/>
        </w:rPr>
        <w:t xml:space="preserve"> se sitúa al principio del pipeline de VTK, al servir de puente entre la imagen tensorial de Saturn, de ITK, y la visualización con VTK. </w:t>
      </w:r>
    </w:p>
    <w:p w:rsidR="00852D21" w:rsidRDefault="00852D21" w:rsidP="006A2FD7">
      <w:pPr>
        <w:rPr>
          <w:lang w:eastAsia="es-ES"/>
        </w:rPr>
      </w:pPr>
    </w:p>
    <w:p w:rsidR="00852D21" w:rsidRDefault="00AF0BD2" w:rsidP="006A2FD7">
      <w:pPr>
        <w:rPr>
          <w:lang w:eastAsia="es-ES"/>
        </w:rPr>
      </w:pPr>
      <w:r w:rsidRPr="00AF0BD2">
        <w:rPr>
          <w:lang w:eastAsia="es-ES"/>
        </w:rPr>
        <w:t xml:space="preserve">El uso de la clase es sencillo. Después de crear una instancia de la clase, se debe usar el método </w:t>
      </w:r>
      <w:r w:rsidRPr="00C46F6F">
        <w:rPr>
          <w:i/>
          <w:lang w:eastAsia="es-ES"/>
        </w:rPr>
        <w:t>SetInput()</w:t>
      </w:r>
      <w:r w:rsidRPr="00AF0BD2">
        <w:rPr>
          <w:lang w:eastAsia="es-ES"/>
        </w:rPr>
        <w:t xml:space="preserve"> para indicar la imagen tensorial de entrada,</w:t>
      </w:r>
      <w:r w:rsidR="00305DF5">
        <w:rPr>
          <w:lang w:eastAsia="es-ES"/>
        </w:rPr>
        <w:t xml:space="preserve"> el método </w:t>
      </w:r>
      <w:r w:rsidR="00305DF5" w:rsidRPr="00305DF5">
        <w:rPr>
          <w:i/>
          <w:lang w:eastAsia="es-ES"/>
        </w:rPr>
        <w:t>SetDeformImage()</w:t>
      </w:r>
      <w:r w:rsidR="00305DF5">
        <w:rPr>
          <w:lang w:eastAsia="es-ES"/>
        </w:rPr>
        <w:t xml:space="preserve"> para indicar la imagen de deformación,</w:t>
      </w:r>
      <w:r w:rsidRPr="00AF0BD2">
        <w:rPr>
          <w:lang w:eastAsia="es-ES"/>
        </w:rPr>
        <w:t xml:space="preserve"> y los métodos </w:t>
      </w:r>
      <w:r w:rsidRPr="00C46F6F">
        <w:rPr>
          <w:i/>
          <w:lang w:eastAsia="es-ES"/>
        </w:rPr>
        <w:t>SetPlanoZ()</w:t>
      </w:r>
      <w:r w:rsidRPr="00AF0BD2">
        <w:rPr>
          <w:lang w:eastAsia="es-ES"/>
        </w:rPr>
        <w:t xml:space="preserve"> y </w:t>
      </w:r>
      <w:r w:rsidRPr="00C46F6F">
        <w:rPr>
          <w:i/>
          <w:lang w:eastAsia="es-ES"/>
        </w:rPr>
        <w:t>SetTiempo()</w:t>
      </w:r>
      <w:r w:rsidRPr="00AF0BD2">
        <w:rPr>
          <w:lang w:eastAsia="es-ES"/>
        </w:rPr>
        <w:t xml:space="preserve"> para indicar el corte y el instante temporal a visualizar. Estos dos parámetros tienen un valor por defecto, cero, pero es recomendable especificarlos. Además se pueden modificar el tipo de coloreado o el factor de escala con los métodos Set correspondientes.</w:t>
      </w:r>
    </w:p>
    <w:p w:rsidR="00852D21" w:rsidRDefault="00852D21" w:rsidP="006A2FD7">
      <w:pPr>
        <w:rPr>
          <w:lang w:eastAsia="es-ES"/>
        </w:rPr>
      </w:pPr>
    </w:p>
    <w:p w:rsidR="00852D21" w:rsidRDefault="00AF0BD2" w:rsidP="006A2FD7">
      <w:pPr>
        <w:rPr>
          <w:lang w:eastAsia="es-ES"/>
        </w:rPr>
      </w:pPr>
      <w:r w:rsidRPr="00AF0BD2">
        <w:rPr>
          <w:lang w:eastAsia="es-ES"/>
        </w:rPr>
        <w:t xml:space="preserve">A continuación se debe realizar una llamada al método </w:t>
      </w:r>
      <w:r w:rsidRPr="00C46F6F">
        <w:rPr>
          <w:i/>
          <w:lang w:eastAsia="es-ES"/>
        </w:rPr>
        <w:t>GetOutput()</w:t>
      </w:r>
      <w:r w:rsidRPr="00AF0BD2">
        <w:rPr>
          <w:lang w:eastAsia="es-ES"/>
        </w:rPr>
        <w:t xml:space="preserve">. Este método devuelve un puntero a un objeto del tipo </w:t>
      </w:r>
      <w:r w:rsidRPr="00C46F6F">
        <w:rPr>
          <w:i/>
          <w:lang w:eastAsia="es-ES"/>
        </w:rPr>
        <w:t>vtkPolyData</w:t>
      </w:r>
      <w:r w:rsidRPr="00AF0BD2">
        <w:rPr>
          <w:lang w:eastAsia="es-ES"/>
        </w:rPr>
        <w:t>, con el que se puede completar el resto del pipeline (</w:t>
      </w:r>
      <w:r w:rsidRPr="00C46F6F">
        <w:rPr>
          <w:i/>
          <w:lang w:eastAsia="es-ES"/>
        </w:rPr>
        <w:t>mapper</w:t>
      </w:r>
      <w:r w:rsidRPr="00AF0BD2">
        <w:rPr>
          <w:lang w:eastAsia="es-ES"/>
        </w:rPr>
        <w:t>, actor, etc.) para visualizar los glifos.</w:t>
      </w:r>
    </w:p>
    <w:p w:rsidR="00305DF5" w:rsidRDefault="00305DF5" w:rsidP="006A2FD7">
      <w:pPr>
        <w:rPr>
          <w:lang w:eastAsia="es-ES"/>
        </w:rPr>
      </w:pPr>
    </w:p>
    <w:p w:rsidR="00305DF5" w:rsidRDefault="00305DF5" w:rsidP="006A2FD7">
      <w:pPr>
        <w:rPr>
          <w:lang w:eastAsia="es-ES"/>
        </w:rPr>
      </w:pPr>
      <w:r>
        <w:rPr>
          <w:lang w:eastAsia="es-ES"/>
        </w:rPr>
        <w:t>A continuación se muestra un ejemplo del uso de la clase. En este caso, sí que existen puntos de entrada, por lo que será necesario interpolar el tensor en dichos puntos, y el color de los glifos vendrá dado por el campo de deformación en cada punto:</w:t>
      </w:r>
    </w:p>
    <w:p w:rsidR="00305DF5" w:rsidRDefault="00305DF5" w:rsidP="00305DF5">
      <w:pPr>
        <w:pStyle w:val="Cdigo"/>
      </w:pPr>
      <w:r>
        <w:tab/>
        <w:t>vtkTensorGlyphStrain *glifos = new vtkTensorGlyphStrain();</w:t>
      </w:r>
    </w:p>
    <w:p w:rsidR="00305DF5" w:rsidRDefault="00305DF5" w:rsidP="00305DF5">
      <w:pPr>
        <w:pStyle w:val="Cdigo"/>
      </w:pPr>
      <w:r>
        <w:tab/>
        <w:t>glifos-&gt;SetInput(imagen);</w:t>
      </w:r>
    </w:p>
    <w:p w:rsidR="00305DF5" w:rsidRDefault="00305DF5" w:rsidP="00305DF5">
      <w:pPr>
        <w:pStyle w:val="Cdigo"/>
      </w:pPr>
      <w:r w:rsidRPr="00305DF5">
        <w:tab/>
        <w:t>glifos-&gt;SetDeformImage(deform);</w:t>
      </w:r>
    </w:p>
    <w:p w:rsidR="00305DF5" w:rsidRDefault="00305DF5" w:rsidP="00305DF5">
      <w:pPr>
        <w:pStyle w:val="Cdigo"/>
      </w:pPr>
      <w:r>
        <w:tab/>
        <w:t>glifos-&gt;SetPlanoZ(planoZ);</w:t>
      </w:r>
    </w:p>
    <w:p w:rsidR="00305DF5" w:rsidRDefault="00305DF5" w:rsidP="00305DF5">
      <w:pPr>
        <w:pStyle w:val="Cdigo"/>
      </w:pPr>
      <w:r>
        <w:tab/>
        <w:t>glifos-&gt;SetTiempo(tiempo);</w:t>
      </w:r>
    </w:p>
    <w:p w:rsidR="00305DF5" w:rsidRDefault="00305DF5" w:rsidP="00305DF5">
      <w:pPr>
        <w:pStyle w:val="Cdigo"/>
      </w:pPr>
      <w:r>
        <w:tab/>
        <w:t>glifos-&gt;SetInputPoints(puntos);</w:t>
      </w:r>
    </w:p>
    <w:p w:rsidR="00305DF5" w:rsidRDefault="00305DF5" w:rsidP="00305DF5">
      <w:pPr>
        <w:pStyle w:val="Cdigo"/>
      </w:pPr>
      <w:r>
        <w:tab/>
        <w:t>glifos-&gt;SetColorMode(vtkTensorGlyphStrain::DEF);</w:t>
      </w:r>
    </w:p>
    <w:p w:rsidR="00852D21" w:rsidRDefault="00852D21" w:rsidP="00305DF5">
      <w:pPr>
        <w:pStyle w:val="Cdigo"/>
      </w:pPr>
    </w:p>
    <w:p w:rsidR="00305DF5" w:rsidRDefault="00305DF5" w:rsidP="00305DF5">
      <w:pPr>
        <w:pStyle w:val="Cdigo"/>
      </w:pPr>
      <w:r>
        <w:tab/>
        <w:t xml:space="preserve">vtkPolyData *salida = </w:t>
      </w:r>
      <w:r w:rsidRPr="00305DF5">
        <w:t>glifos-&gt;GetOutput()</w:t>
      </w:r>
    </w:p>
    <w:p w:rsidR="004416C1" w:rsidRDefault="004416C1" w:rsidP="006A2FD7">
      <w:pPr>
        <w:rPr>
          <w:lang w:eastAsia="es-ES"/>
        </w:rPr>
      </w:pPr>
    </w:p>
    <w:p w:rsidR="00162170" w:rsidRDefault="00162170" w:rsidP="006A2FD7">
      <w:pPr>
        <w:rPr>
          <w:lang w:eastAsia="es-ES"/>
        </w:rPr>
      </w:pPr>
    </w:p>
    <w:p w:rsidR="004416C1" w:rsidRDefault="004416C1" w:rsidP="004416C1">
      <w:pPr>
        <w:pStyle w:val="Ttulo2"/>
        <w:rPr>
          <w:lang w:eastAsia="es-ES"/>
        </w:rPr>
      </w:pPr>
      <w:bookmarkStart w:id="171" w:name="_Toc272706842"/>
      <w:r>
        <w:rPr>
          <w:lang w:eastAsia="es-ES"/>
        </w:rPr>
        <w:t>Métodos en TensorConsole</w:t>
      </w:r>
      <w:bookmarkEnd w:id="171"/>
    </w:p>
    <w:p w:rsidR="00852D21" w:rsidRDefault="00852D21" w:rsidP="006A2FD7">
      <w:pPr>
        <w:rPr>
          <w:lang w:eastAsia="es-ES"/>
        </w:rPr>
      </w:pPr>
    </w:p>
    <w:p w:rsidR="004416C1" w:rsidRDefault="00040009" w:rsidP="004416C1">
      <w:pPr>
        <w:rPr>
          <w:lang w:eastAsia="es-ES"/>
        </w:rPr>
      </w:pPr>
      <w:r>
        <w:rPr>
          <w:lang w:eastAsia="es-ES"/>
        </w:rPr>
        <w:t>En esta clase se han creado tres nuevos métodos</w:t>
      </w:r>
      <w:r w:rsidR="004416C1">
        <w:rPr>
          <w:lang w:eastAsia="es-ES"/>
        </w:rPr>
        <w:t xml:space="preserve">, encargados de gestionar la visualización del tensor de esfuerzo, que sirven de nexo entre las decisiones del usuario y su efecto en la visualización. </w:t>
      </w:r>
    </w:p>
    <w:p w:rsidR="004416C1" w:rsidRDefault="004416C1" w:rsidP="006A2FD7">
      <w:pPr>
        <w:rPr>
          <w:lang w:eastAsia="es-ES"/>
        </w:rPr>
      </w:pPr>
    </w:p>
    <w:p w:rsidR="004416C1" w:rsidRDefault="004416C1" w:rsidP="006A2FD7">
      <w:pPr>
        <w:rPr>
          <w:lang w:eastAsia="es-ES"/>
        </w:rPr>
      </w:pPr>
      <w:r>
        <w:rPr>
          <w:lang w:eastAsia="es-ES"/>
        </w:rPr>
        <w:t>El primero de estos métodos es</w:t>
      </w:r>
      <w:r w:rsidR="0061036C">
        <w:rPr>
          <w:lang w:eastAsia="es-ES"/>
        </w:rPr>
        <w:t xml:space="preserve"> </w:t>
      </w:r>
      <w:r w:rsidR="0061036C" w:rsidRPr="0061036C">
        <w:rPr>
          <w:i/>
          <w:lang w:eastAsia="es-ES"/>
        </w:rPr>
        <w:t>ViewStrainSlice3D()</w:t>
      </w:r>
      <w:r w:rsidR="0061036C">
        <w:rPr>
          <w:lang w:eastAsia="es-ES"/>
        </w:rPr>
        <w:t xml:space="preserve">, y su función es generar un mapa de escalares a partir de los tensores y mostrarlo en el visor. En </w:t>
      </w:r>
      <w:r w:rsidR="0061036C">
        <w:rPr>
          <w:lang w:eastAsia="es-ES"/>
        </w:rPr>
        <w:lastRenderedPageBreak/>
        <w:t xml:space="preserve">primer lugar se extrae de la imagen tensorial 4D una imagen tridimensional, correspondiente al instante de tiempo indicado por el usuario en la interfaz. Esta imagen 3D se pasa por un filtro (del tipo </w:t>
      </w:r>
      <w:r w:rsidR="00305DF5" w:rsidRPr="00305DF5">
        <w:rPr>
          <w:i/>
          <w:lang w:eastAsia="es-ES"/>
        </w:rPr>
        <w:t>ComputeDeformFilter</w:t>
      </w:r>
      <w:r w:rsidR="0061036C">
        <w:rPr>
          <w:lang w:eastAsia="es-ES"/>
        </w:rPr>
        <w:t>, comentado anterior</w:t>
      </w:r>
      <w:r w:rsidR="00305DF5">
        <w:rPr>
          <w:lang w:eastAsia="es-ES"/>
        </w:rPr>
        <w:t xml:space="preserve">mente), que convierte el campo de deformaciones </w:t>
      </w:r>
      <w:r w:rsidR="0061036C">
        <w:rPr>
          <w:lang w:eastAsia="es-ES"/>
        </w:rPr>
        <w:t xml:space="preserve">en una imagen de escalares, </w:t>
      </w:r>
      <w:r w:rsidR="00305DF5">
        <w:rPr>
          <w:lang w:eastAsia="es-ES"/>
        </w:rPr>
        <w:t>que representa la norma del campo en cada punto</w:t>
      </w:r>
      <w:r w:rsidR="0061036C">
        <w:rPr>
          <w:lang w:eastAsia="es-ES"/>
        </w:rPr>
        <w:t>. Por último, esta imagen se le pasa al visor 3D a la vez que se le indica el corte que se desea visualizar.</w:t>
      </w:r>
    </w:p>
    <w:p w:rsidR="0061036C" w:rsidRDefault="0061036C" w:rsidP="006A2FD7">
      <w:pPr>
        <w:rPr>
          <w:lang w:eastAsia="es-ES"/>
        </w:rPr>
      </w:pPr>
    </w:p>
    <w:p w:rsidR="0061036C" w:rsidRDefault="0061036C" w:rsidP="006A2FD7">
      <w:pPr>
        <w:rPr>
          <w:lang w:eastAsia="es-ES"/>
        </w:rPr>
      </w:pPr>
      <w:r>
        <w:rPr>
          <w:lang w:eastAsia="es-ES"/>
        </w:rPr>
        <w:t xml:space="preserve">El segundo método lleva el nombre de </w:t>
      </w:r>
      <w:r w:rsidRPr="0061036C">
        <w:rPr>
          <w:i/>
          <w:lang w:eastAsia="es-ES"/>
        </w:rPr>
        <w:t>verGlifosStrain()</w:t>
      </w:r>
      <w:r>
        <w:rPr>
          <w:lang w:eastAsia="es-ES"/>
        </w:rPr>
        <w:t xml:space="preserve">, y se encarga de mostrar los glifos de tensor de esfuerzo, para lo se utiliza la clase </w:t>
      </w:r>
      <w:r w:rsidRPr="0061036C">
        <w:rPr>
          <w:i/>
          <w:lang w:eastAsia="es-ES"/>
        </w:rPr>
        <w:t>vtkTensorGlyphStrain</w:t>
      </w:r>
      <w:r>
        <w:rPr>
          <w:lang w:eastAsia="es-ES"/>
        </w:rPr>
        <w:t>. Como se ha comentado anteriormente, esta clase es sencilla de usar, y el cometido de la función es pasarle a la clase la imagen tensorial y los parámetros indicados por el usuario para obtener el volumen de salida, que es visualizado por el visor 3D.</w:t>
      </w:r>
    </w:p>
    <w:p w:rsidR="0061036C" w:rsidRDefault="0061036C" w:rsidP="006A2FD7">
      <w:pPr>
        <w:rPr>
          <w:lang w:eastAsia="es-ES"/>
        </w:rPr>
      </w:pPr>
    </w:p>
    <w:p w:rsidR="0061036C" w:rsidRDefault="0061036C" w:rsidP="006A2FD7">
      <w:pPr>
        <w:rPr>
          <w:lang w:eastAsia="es-ES"/>
        </w:rPr>
      </w:pPr>
      <w:r>
        <w:rPr>
          <w:lang w:eastAsia="es-ES"/>
        </w:rPr>
        <w:t xml:space="preserve">El tercer método, </w:t>
      </w:r>
      <w:r w:rsidRPr="0061036C">
        <w:rPr>
          <w:i/>
          <w:lang w:eastAsia="es-ES"/>
        </w:rPr>
        <w:t>borrarGlifosStrain()</w:t>
      </w:r>
      <w:r>
        <w:rPr>
          <w:lang w:eastAsia="es-ES"/>
        </w:rPr>
        <w:t>, se encarga de eliminar los objetos que representan a los glifos. Este método se utiliza cuando se quieren ocultar los glifos que se están visualizando actualmente, o sustituirlos por otros diferentes.</w:t>
      </w:r>
    </w:p>
    <w:p w:rsidR="0061036C" w:rsidRDefault="0061036C" w:rsidP="006A2FD7">
      <w:pPr>
        <w:rPr>
          <w:lang w:eastAsia="es-ES"/>
        </w:rPr>
      </w:pPr>
    </w:p>
    <w:p w:rsidR="004416C1" w:rsidRDefault="004416C1" w:rsidP="006A2FD7">
      <w:pPr>
        <w:rPr>
          <w:lang w:eastAsia="es-ES"/>
        </w:rPr>
      </w:pPr>
    </w:p>
    <w:p w:rsidR="00852D21" w:rsidRDefault="00852D21" w:rsidP="00852D21">
      <w:pPr>
        <w:pStyle w:val="Ttulo2"/>
        <w:rPr>
          <w:lang w:eastAsia="es-ES"/>
        </w:rPr>
      </w:pPr>
      <w:bookmarkStart w:id="172" w:name="_Toc272706843"/>
      <w:r w:rsidRPr="00AF0BD2">
        <w:rPr>
          <w:lang w:eastAsia="es-ES"/>
        </w:rPr>
        <w:t>Interfaz</w:t>
      </w:r>
      <w:bookmarkEnd w:id="172"/>
    </w:p>
    <w:p w:rsidR="00852D21" w:rsidRDefault="00852D21" w:rsidP="00852D21">
      <w:pPr>
        <w:rPr>
          <w:lang w:eastAsia="es-ES"/>
        </w:rPr>
      </w:pPr>
    </w:p>
    <w:p w:rsidR="00852D21" w:rsidRDefault="00852D21" w:rsidP="00852D21">
      <w:pPr>
        <w:rPr>
          <w:lang w:eastAsia="es-ES"/>
        </w:rPr>
      </w:pPr>
      <w:r w:rsidRPr="00AF0BD2">
        <w:rPr>
          <w:lang w:eastAsia="es-ES"/>
        </w:rPr>
        <w:t>La introducción de la imagen por tensor de esfuerzo entre las posibilidades de Saturn ha requerido añadir una serie de elementos a su interfaz. Estos nuevos elementos permiten cargar y guardar, manejar y visualizar las imágenes de tensor</w:t>
      </w:r>
      <w:r w:rsidR="00D91891">
        <w:rPr>
          <w:lang w:eastAsia="es-ES"/>
        </w:rPr>
        <w:t xml:space="preserve"> de esfuerzo</w:t>
      </w:r>
      <w:r w:rsidRPr="00AF0BD2">
        <w:rPr>
          <w:lang w:eastAsia="es-ES"/>
        </w:rPr>
        <w:t xml:space="preserve">, y para facilitar su uso y compatibilidad son similares a los ya existentes en la interfaz para DTI. </w:t>
      </w:r>
    </w:p>
    <w:p w:rsidR="00416F99" w:rsidRDefault="00416F99" w:rsidP="00852D21">
      <w:pPr>
        <w:rPr>
          <w:lang w:eastAsia="es-ES"/>
        </w:rPr>
      </w:pPr>
    </w:p>
    <w:p w:rsidR="00416F99" w:rsidRDefault="00852D21" w:rsidP="00852D21">
      <w:pPr>
        <w:rPr>
          <w:lang w:eastAsia="es-ES"/>
        </w:rPr>
      </w:pPr>
      <w:r w:rsidRPr="00AF0BD2">
        <w:rPr>
          <w:lang w:eastAsia="es-ES"/>
        </w:rPr>
        <w:t>La</w:t>
      </w:r>
      <w:r w:rsidR="00416F99">
        <w:rPr>
          <w:lang w:eastAsia="es-ES"/>
        </w:rPr>
        <w:t xml:space="preserve"> </w:t>
      </w:r>
      <w:r w:rsidR="00B342F2">
        <w:rPr>
          <w:lang w:eastAsia="es-ES"/>
        </w:rPr>
        <w:fldChar w:fldCharType="begin"/>
      </w:r>
      <w:r w:rsidR="00416F99">
        <w:rPr>
          <w:lang w:eastAsia="es-ES"/>
        </w:rPr>
        <w:instrText xml:space="preserve"> REF _Ref272248478 \h </w:instrText>
      </w:r>
      <w:r w:rsidR="00B342F2">
        <w:rPr>
          <w:lang w:eastAsia="es-ES"/>
        </w:rPr>
      </w:r>
      <w:r w:rsidR="00B342F2">
        <w:rPr>
          <w:lang w:eastAsia="es-ES"/>
        </w:rPr>
        <w:fldChar w:fldCharType="separate"/>
      </w:r>
      <w:r w:rsidR="004617F4" w:rsidRPr="00416F99">
        <w:t xml:space="preserve">Figura </w:t>
      </w:r>
      <w:r w:rsidR="004617F4">
        <w:rPr>
          <w:noProof/>
        </w:rPr>
        <w:t>7</w:t>
      </w:r>
      <w:r w:rsidR="004617F4">
        <w:t>.</w:t>
      </w:r>
      <w:r w:rsidR="004617F4">
        <w:rPr>
          <w:noProof/>
        </w:rPr>
        <w:t>1</w:t>
      </w:r>
      <w:r w:rsidR="00B342F2">
        <w:rPr>
          <w:lang w:eastAsia="es-ES"/>
        </w:rPr>
        <w:fldChar w:fldCharType="end"/>
      </w:r>
      <w:r w:rsidRPr="00AF0BD2">
        <w:rPr>
          <w:lang w:eastAsia="es-ES"/>
        </w:rPr>
        <w:t xml:space="preserve"> muestra el aspecto de la nueva interfaz para tensor de esfuerzo. Esta interfaz contiene un navegador para manejar los datos cargados, un panel de configuración y un visor </w:t>
      </w:r>
      <w:r w:rsidR="00442666">
        <w:rPr>
          <w:lang w:eastAsia="es-ES"/>
        </w:rPr>
        <w:t>4D</w:t>
      </w:r>
      <w:r w:rsidRPr="00AF0BD2">
        <w:rPr>
          <w:lang w:eastAsia="es-ES"/>
        </w:rPr>
        <w:t xml:space="preserve">, además de varios elementos de menú nuevos. Esta vista aparece al cargar una imagen de tensor de esfuerzo o al pulsar el botón </w:t>
      </w:r>
      <w:r w:rsidRPr="00C46F6F">
        <w:rPr>
          <w:i/>
          <w:lang w:eastAsia="es-ES"/>
        </w:rPr>
        <w:t>Strain</w:t>
      </w:r>
      <w:r w:rsidRPr="00AF0BD2">
        <w:rPr>
          <w:lang w:eastAsia="es-ES"/>
        </w:rPr>
        <w:t xml:space="preserve"> en la parte superior derecha de la interfaz.</w:t>
      </w:r>
    </w:p>
    <w:p w:rsidR="00416F99" w:rsidRDefault="00416F99" w:rsidP="00852D21">
      <w:pPr>
        <w:rPr>
          <w:noProof/>
          <w:lang w:eastAsia="es-ES"/>
        </w:rPr>
      </w:pPr>
    </w:p>
    <w:p w:rsidR="00416F99" w:rsidRDefault="00416F99" w:rsidP="00416F99">
      <w:pPr>
        <w:rPr>
          <w:lang w:eastAsia="es-ES"/>
        </w:rPr>
      </w:pPr>
      <w:r w:rsidRPr="00AF0BD2">
        <w:rPr>
          <w:lang w:eastAsia="es-ES"/>
        </w:rPr>
        <w:t>En el área de datos (zona superior izquierda) se muestra una lista con los volúmenes cargados. Esta</w:t>
      </w:r>
      <w:r w:rsidR="00D91891">
        <w:rPr>
          <w:lang w:eastAsia="es-ES"/>
        </w:rPr>
        <w:t xml:space="preserve"> nueva</w:t>
      </w:r>
      <w:r w:rsidRPr="00AF0BD2">
        <w:rPr>
          <w:lang w:eastAsia="es-ES"/>
        </w:rPr>
        <w:t xml:space="preserve"> zona permite visualizar un conjunto de datos concreto, modificar su nombre o eliminarlo.</w:t>
      </w:r>
    </w:p>
    <w:p w:rsidR="00416F99" w:rsidRDefault="00416F99" w:rsidP="00416F99">
      <w:pPr>
        <w:rPr>
          <w:lang w:eastAsia="es-ES"/>
        </w:rPr>
      </w:pPr>
    </w:p>
    <w:p w:rsidR="00416F99" w:rsidRDefault="00416F99" w:rsidP="00416F99">
      <w:pPr>
        <w:rPr>
          <w:lang w:eastAsia="es-ES"/>
        </w:rPr>
      </w:pPr>
      <w:r w:rsidRPr="00AF0BD2">
        <w:rPr>
          <w:lang w:eastAsia="es-ES"/>
        </w:rPr>
        <w:t>El panel de configuración aparece en</w:t>
      </w:r>
      <w:r w:rsidR="00162170">
        <w:rPr>
          <w:lang w:eastAsia="es-ES"/>
        </w:rPr>
        <w:t xml:space="preserve"> la parte inferior izquierda, y su permite escoger los parámetros para la visualización de glifos de tensor de esfuerzo. </w:t>
      </w:r>
      <w:r w:rsidR="00D91891">
        <w:rPr>
          <w:lang w:eastAsia="es-ES"/>
        </w:rPr>
        <w:t>El nuevo panel s</w:t>
      </w:r>
      <w:r w:rsidR="00162170">
        <w:rPr>
          <w:lang w:eastAsia="es-ES"/>
        </w:rPr>
        <w:t>e divide en tres zonas: color, escala y resolución de glifos. En la primera se puede seleccionar</w:t>
      </w:r>
      <w:r w:rsidRPr="00AF0BD2">
        <w:rPr>
          <w:lang w:eastAsia="es-ES"/>
        </w:rPr>
        <w:t xml:space="preserve"> el escalar por el que se van a colorear los glifos de tenso</w:t>
      </w:r>
      <w:r w:rsidR="00162170">
        <w:rPr>
          <w:lang w:eastAsia="es-ES"/>
        </w:rPr>
        <w:t xml:space="preserve">r de esfuerzo. Las opciones incluyen los elementos del tensor, </w:t>
      </w:r>
      <w:r w:rsidR="00162170">
        <w:rPr>
          <w:lang w:eastAsia="es-ES"/>
        </w:rPr>
        <w:lastRenderedPageBreak/>
        <w:t>los autovalores, y la norma del campo de deformación (por defecto). En la segunda se puede variar el factor de escala que se aplica a los glifos. En la tercera se puede variar la resolución o densidad de los glifos. De este modo, al elegir 2x, el espaciado de la cuadrícula que forma la imagen se reduce a la mitad. En cada píxel de la imagen original aparece de este modo, cuatro glifos en lugar de solo uno.</w:t>
      </w:r>
    </w:p>
    <w:p w:rsidR="00416F99" w:rsidRDefault="00416F99" w:rsidP="00416F99">
      <w:pPr>
        <w:rPr>
          <w:lang w:eastAsia="es-ES"/>
        </w:rPr>
      </w:pPr>
    </w:p>
    <w:p w:rsidR="001B4AAB" w:rsidRDefault="00442666" w:rsidP="001B4AAB">
      <w:pPr>
        <w:rPr>
          <w:lang w:eastAsia="es-ES"/>
        </w:rPr>
      </w:pPr>
      <w:r>
        <w:rPr>
          <w:lang w:eastAsia="es-ES"/>
        </w:rPr>
        <w:t>El visor</w:t>
      </w:r>
      <w:r w:rsidR="00416F99" w:rsidRPr="00AF0BD2">
        <w:rPr>
          <w:lang w:eastAsia="es-ES"/>
        </w:rPr>
        <w:t xml:space="preserve"> es la parte más extensa de la interfaz, situada en la parte derecha. </w:t>
      </w:r>
      <w:r>
        <w:rPr>
          <w:lang w:eastAsia="es-ES"/>
        </w:rPr>
        <w:t xml:space="preserve">Se trata de un nuevo visor, independiente del ya existente en Saturn, y que tiene la particularidad de manejar cuatro dimensiones, tres espaciales y una temporal. </w:t>
      </w:r>
      <w:r w:rsidR="00416F99" w:rsidRPr="00AF0BD2">
        <w:rPr>
          <w:lang w:eastAsia="es-ES"/>
        </w:rPr>
        <w:t xml:space="preserve">En esta zona se van a visualizar los tensores de dos formas. Por un lado, </w:t>
      </w:r>
      <w:r w:rsidR="001B4AAB" w:rsidRPr="00AF0BD2">
        <w:rPr>
          <w:lang w:eastAsia="es-ES"/>
        </w:rPr>
        <w:t xml:space="preserve">un </w:t>
      </w:r>
      <w:r w:rsidR="001B4AAB" w:rsidRPr="00442666">
        <w:rPr>
          <w:i/>
          <w:lang w:eastAsia="es-ES"/>
        </w:rPr>
        <w:t>widget</w:t>
      </w:r>
      <w:r w:rsidR="001B4AAB" w:rsidRPr="00AF0BD2">
        <w:rPr>
          <w:lang w:eastAsia="es-ES"/>
        </w:rPr>
        <w:t xml:space="preserve"> permite mostrar un mapa de escalares representando alguna característica del tensor </w:t>
      </w:r>
      <w:r w:rsidR="005D60D4">
        <w:rPr>
          <w:lang w:eastAsia="es-ES"/>
        </w:rPr>
        <w:t>(en esta interfaz, la norma del campo de deformación)</w:t>
      </w:r>
      <w:r w:rsidR="001B4AAB" w:rsidRPr="00AF0BD2">
        <w:rPr>
          <w:lang w:eastAsia="es-ES"/>
        </w:rPr>
        <w:t xml:space="preserve">. Por otro, se representan glifos mostrando las direcciones principales del esfuerzo y sus magnitudes. </w:t>
      </w:r>
    </w:p>
    <w:p w:rsidR="001B4AAB" w:rsidRDefault="001B4AAB" w:rsidP="001B4AAB">
      <w:pPr>
        <w:rPr>
          <w:lang w:eastAsia="es-ES"/>
        </w:rPr>
      </w:pPr>
    </w:p>
    <w:p w:rsidR="001B4AAB" w:rsidRDefault="00442666" w:rsidP="001B4AAB">
      <w:pPr>
        <w:rPr>
          <w:lang w:eastAsia="es-ES"/>
        </w:rPr>
      </w:pPr>
      <w:r>
        <w:rPr>
          <w:lang w:eastAsia="es-ES"/>
        </w:rPr>
        <w:t>El</w:t>
      </w:r>
      <w:r w:rsidR="001B4AAB" w:rsidRPr="00AF0BD2">
        <w:rPr>
          <w:lang w:eastAsia="es-ES"/>
        </w:rPr>
        <w:t xml:space="preserve"> visor cuenta con una serie de controles para manejar la vista. El botón </w:t>
      </w:r>
      <w:r w:rsidR="001B4AAB" w:rsidRPr="00C46F6F">
        <w:rPr>
          <w:i/>
          <w:lang w:eastAsia="es-ES"/>
        </w:rPr>
        <w:t>Mostrar</w:t>
      </w:r>
      <w:r w:rsidR="001B4AAB" w:rsidRPr="00AF0BD2">
        <w:rPr>
          <w:lang w:eastAsia="es-ES"/>
        </w:rPr>
        <w:t xml:space="preserve"> activa y desactiva la visualización de tensores. Las barras de desplazamiento </w:t>
      </w:r>
      <w:r w:rsidR="001B4AAB" w:rsidRPr="00C46F6F">
        <w:rPr>
          <w:i/>
          <w:lang w:eastAsia="es-ES"/>
        </w:rPr>
        <w:t>Slice</w:t>
      </w:r>
      <w:r w:rsidR="001B4AAB" w:rsidRPr="00AF0BD2">
        <w:rPr>
          <w:lang w:eastAsia="es-ES"/>
        </w:rPr>
        <w:t xml:space="preserve"> y </w:t>
      </w:r>
      <w:r w:rsidR="001B4AAB" w:rsidRPr="00C46F6F">
        <w:rPr>
          <w:i/>
          <w:lang w:eastAsia="es-ES"/>
        </w:rPr>
        <w:t>Time</w:t>
      </w:r>
      <w:r w:rsidR="001B4AAB" w:rsidRPr="00AF0BD2">
        <w:rPr>
          <w:lang w:eastAsia="es-ES"/>
        </w:rPr>
        <w:t xml:space="preserve"> permiten elegir qué plano y qué instante de tiempo se desea visualizar. Los botones </w:t>
      </w:r>
      <w:r w:rsidR="001B4AAB" w:rsidRPr="00C46F6F">
        <w:rPr>
          <w:i/>
          <w:lang w:eastAsia="es-ES"/>
        </w:rPr>
        <w:t>Color</w:t>
      </w:r>
      <w:r w:rsidR="001B4AAB" w:rsidRPr="00AF0BD2">
        <w:rPr>
          <w:lang w:eastAsia="es-ES"/>
        </w:rPr>
        <w:t xml:space="preserve"> y </w:t>
      </w:r>
      <w:r w:rsidR="001B4AAB" w:rsidRPr="00C46F6F">
        <w:rPr>
          <w:i/>
          <w:lang w:eastAsia="es-ES"/>
        </w:rPr>
        <w:t>Gray</w:t>
      </w:r>
      <w:r w:rsidR="001B4AAB" w:rsidRPr="00AF0BD2">
        <w:rPr>
          <w:lang w:eastAsia="es-ES"/>
        </w:rPr>
        <w:t xml:space="preserve"> permiten incluir o eliminar el color. Los botones </w:t>
      </w:r>
      <w:r w:rsidR="001B4AAB" w:rsidRPr="00C46F6F">
        <w:rPr>
          <w:i/>
          <w:lang w:eastAsia="es-ES"/>
        </w:rPr>
        <w:t>Zoom</w:t>
      </w:r>
      <w:r w:rsidR="001B4AAB" w:rsidRPr="00AF0BD2">
        <w:rPr>
          <w:lang w:eastAsia="es-ES"/>
        </w:rPr>
        <w:t xml:space="preserve"> + y - permiten acercar o alejar la imagen. El deslizador </w:t>
      </w:r>
      <w:r w:rsidR="001B4AAB" w:rsidRPr="00C46F6F">
        <w:rPr>
          <w:i/>
          <w:lang w:eastAsia="es-ES"/>
        </w:rPr>
        <w:t>Opacity</w:t>
      </w:r>
      <w:r w:rsidR="001B4AAB" w:rsidRPr="00AF0BD2">
        <w:rPr>
          <w:lang w:eastAsia="es-ES"/>
        </w:rPr>
        <w:t xml:space="preserve"> controla la opacidad de la imagen, y el botón </w:t>
      </w:r>
      <w:r w:rsidR="001B4AAB" w:rsidRPr="00C46F6F">
        <w:rPr>
          <w:i/>
          <w:lang w:eastAsia="es-ES"/>
        </w:rPr>
        <w:t>Center</w:t>
      </w:r>
      <w:r w:rsidR="001B4AAB" w:rsidRPr="00AF0BD2">
        <w:rPr>
          <w:lang w:eastAsia="es-ES"/>
        </w:rPr>
        <w:t xml:space="preserve"> ajusta la vista para que la imagen aparezca en el visor entera y centrada.</w:t>
      </w:r>
    </w:p>
    <w:p w:rsidR="00416F99" w:rsidRDefault="00416F99" w:rsidP="00416F99">
      <w:pPr>
        <w:rPr>
          <w:lang w:eastAsia="es-ES"/>
        </w:rPr>
      </w:pPr>
    </w:p>
    <w:p w:rsidR="00416F99" w:rsidRDefault="00416F99" w:rsidP="00852D21">
      <w:pPr>
        <w:rPr>
          <w:noProof/>
          <w:lang w:eastAsia="es-ES"/>
        </w:rPr>
      </w:pPr>
    </w:p>
    <w:p w:rsidR="00416F99" w:rsidRDefault="00416F99" w:rsidP="00416F99">
      <w:pPr>
        <w:keepNext/>
        <w:ind w:firstLine="0"/>
      </w:pPr>
      <w:r>
        <w:rPr>
          <w:noProof/>
          <w:lang w:eastAsia="es-ES"/>
        </w:rPr>
        <w:drawing>
          <wp:inline distT="0" distB="0" distL="0" distR="0">
            <wp:extent cx="4982815" cy="3018279"/>
            <wp:effectExtent l="19050" t="0" r="8285" b="0"/>
            <wp:docPr id="14" name="Imagen 1" descr="C:\Users\Pablo\Desktop\proyecto\Memoria del proyecto\Imagenes\ejemplos montados\strain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ejemplos montados\strain interfaz.png"/>
                    <pic:cNvPicPr>
                      <a:picLocks noChangeAspect="1" noChangeArrowheads="1"/>
                    </pic:cNvPicPr>
                  </pic:nvPicPr>
                  <pic:blipFill>
                    <a:blip r:embed="rId64" cstate="print"/>
                    <a:stretch>
                      <a:fillRect/>
                    </a:stretch>
                  </pic:blipFill>
                  <pic:spPr bwMode="auto">
                    <a:xfrm>
                      <a:off x="0" y="0"/>
                      <a:ext cx="4982815" cy="3018279"/>
                    </a:xfrm>
                    <a:prstGeom prst="rect">
                      <a:avLst/>
                    </a:prstGeom>
                    <a:noFill/>
                    <a:ln w="9525">
                      <a:noFill/>
                      <a:miter lim="800000"/>
                      <a:headEnd/>
                      <a:tailEnd/>
                    </a:ln>
                  </pic:spPr>
                </pic:pic>
              </a:graphicData>
            </a:graphic>
          </wp:inline>
        </w:drawing>
      </w:r>
    </w:p>
    <w:p w:rsidR="00852D21" w:rsidRPr="00416F99" w:rsidRDefault="00416F99" w:rsidP="00AD31A1">
      <w:pPr>
        <w:pStyle w:val="Epgrafe"/>
        <w:ind w:firstLine="0"/>
        <w:rPr>
          <w:color w:val="auto"/>
          <w:lang w:eastAsia="es-ES"/>
        </w:rPr>
      </w:pPr>
      <w:bookmarkStart w:id="173" w:name="_Ref272248478"/>
      <w:bookmarkStart w:id="174" w:name="_Toc272706888"/>
      <w:r w:rsidRPr="00416F99">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7</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1</w:t>
      </w:r>
      <w:r w:rsidR="003879FA">
        <w:rPr>
          <w:color w:val="auto"/>
        </w:rPr>
        <w:fldChar w:fldCharType="end"/>
      </w:r>
      <w:bookmarkEnd w:id="173"/>
      <w:r w:rsidRPr="00416F99">
        <w:rPr>
          <w:color w:val="auto"/>
        </w:rPr>
        <w:t>. Aspecto de la interfaz para tensor de esfuerzo</w:t>
      </w:r>
      <w:bookmarkEnd w:id="174"/>
    </w:p>
    <w:p w:rsidR="00852D21" w:rsidRDefault="00852D21" w:rsidP="00852D21">
      <w:pPr>
        <w:rPr>
          <w:lang w:eastAsia="es-ES"/>
        </w:rPr>
      </w:pPr>
    </w:p>
    <w:p w:rsidR="00852D21" w:rsidRDefault="00852D21" w:rsidP="00852D21">
      <w:pPr>
        <w:rPr>
          <w:lang w:eastAsia="es-ES"/>
        </w:rPr>
      </w:pPr>
    </w:p>
    <w:p w:rsidR="00852D21" w:rsidRDefault="00852D21" w:rsidP="00852D21">
      <w:pPr>
        <w:pStyle w:val="Ttulo3"/>
        <w:rPr>
          <w:lang w:eastAsia="es-ES"/>
        </w:rPr>
      </w:pPr>
      <w:bookmarkStart w:id="175" w:name="_Toc272706844"/>
      <w:r w:rsidRPr="00AF0BD2">
        <w:rPr>
          <w:lang w:eastAsia="es-ES"/>
        </w:rPr>
        <w:lastRenderedPageBreak/>
        <w:t>Uso de la interfaz de usuario</w:t>
      </w:r>
      <w:bookmarkEnd w:id="175"/>
    </w:p>
    <w:p w:rsidR="00852D21" w:rsidRDefault="00852D21" w:rsidP="00852D21">
      <w:pPr>
        <w:rPr>
          <w:lang w:eastAsia="es-ES"/>
        </w:rPr>
      </w:pPr>
    </w:p>
    <w:p w:rsidR="00852D21" w:rsidRDefault="00852D21" w:rsidP="00852D21">
      <w:pPr>
        <w:rPr>
          <w:lang w:eastAsia="es-ES"/>
        </w:rPr>
      </w:pPr>
      <w:r w:rsidRPr="00AF0BD2">
        <w:rPr>
          <w:lang w:eastAsia="es-ES"/>
        </w:rPr>
        <w:t>Para visualizar una imagen de tensor de esfuerzo se deben seguir los siguientes pasos:</w:t>
      </w:r>
    </w:p>
    <w:p w:rsidR="00852D21" w:rsidRPr="00AF0BD2" w:rsidRDefault="00852D21" w:rsidP="00852D21">
      <w:pPr>
        <w:rPr>
          <w:rFonts w:ascii="Times New Roman" w:hAnsi="Times New Roman" w:cs="Times New Roman"/>
          <w:sz w:val="27"/>
          <w:szCs w:val="27"/>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Abrir la aplicación Saturn, acudir al menú </w:t>
      </w:r>
      <w:r w:rsidRPr="00C46F6F">
        <w:rPr>
          <w:i/>
          <w:lang w:eastAsia="es-ES"/>
        </w:rPr>
        <w:t>File</w:t>
      </w:r>
      <w:r w:rsidRPr="00AF0BD2">
        <w:rPr>
          <w:lang w:eastAsia="es-ES"/>
        </w:rPr>
        <w:t xml:space="preserve"> y seleccionar la opción </w:t>
      </w:r>
      <w:r w:rsidRPr="00C46F6F">
        <w:rPr>
          <w:i/>
          <w:lang w:eastAsia="es-ES"/>
        </w:rPr>
        <w:t>Open Strain Tensor</w:t>
      </w:r>
      <w:r w:rsidR="00C46F6F">
        <w:rPr>
          <w:i/>
          <w:lang w:eastAsia="es-ES"/>
        </w:rPr>
        <w:t>.</w:t>
      </w:r>
    </w:p>
    <w:p w:rsidR="00852D21" w:rsidRDefault="00852D21" w:rsidP="00852D21">
      <w:pPr>
        <w:pStyle w:val="Prrafodelista"/>
        <w:ind w:left="709" w:firstLine="0"/>
        <w:rPr>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En el explorador de archivos, navegar hasta el directorio donde se encuentran los ficheros de tensor de esfuerzo, y abrir el que tenga el número 00. Por ejemplo, </w:t>
      </w:r>
      <w:r w:rsidRPr="00C46F6F">
        <w:rPr>
          <w:i/>
          <w:lang w:eastAsia="es-ES"/>
        </w:rPr>
        <w:t>StrainTensor00.vtk</w:t>
      </w:r>
      <w:r w:rsidRPr="00AF0BD2">
        <w:rPr>
          <w:lang w:eastAsia="es-ES"/>
        </w:rPr>
        <w:t>. La interfaz cambiará para mostrar el visor de tensor de esfuerzo.</w:t>
      </w:r>
    </w:p>
    <w:p w:rsidR="00852D21" w:rsidRPr="00AF0BD2" w:rsidRDefault="00852D21" w:rsidP="00852D21">
      <w:pPr>
        <w:pStyle w:val="Prrafodelista"/>
        <w:ind w:left="709" w:firstLine="0"/>
        <w:rPr>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Seleccionar el botón </w:t>
      </w:r>
      <w:r w:rsidRPr="00C46F6F">
        <w:rPr>
          <w:i/>
          <w:lang w:eastAsia="es-ES"/>
        </w:rPr>
        <w:t>Mostrar</w:t>
      </w:r>
      <w:r w:rsidRPr="00AF0BD2">
        <w:rPr>
          <w:lang w:eastAsia="es-ES"/>
        </w:rPr>
        <w:t xml:space="preserve"> en la parte superior. Aparecerá la primera visualización en el visor 3D.</w:t>
      </w:r>
    </w:p>
    <w:p w:rsidR="00852D21" w:rsidRPr="00AF0BD2" w:rsidRDefault="00852D21" w:rsidP="00852D21">
      <w:pPr>
        <w:pStyle w:val="Prrafodelista"/>
        <w:ind w:left="709" w:firstLine="0"/>
        <w:rPr>
          <w:lang w:eastAsia="es-ES"/>
        </w:rPr>
      </w:pPr>
    </w:p>
    <w:p w:rsidR="00852D21" w:rsidRPr="00AF0BD2" w:rsidRDefault="00852D21" w:rsidP="00852D21">
      <w:pPr>
        <w:pStyle w:val="Prrafodelista"/>
        <w:numPr>
          <w:ilvl w:val="0"/>
          <w:numId w:val="28"/>
        </w:numPr>
        <w:ind w:left="709" w:hanging="283"/>
        <w:rPr>
          <w:lang w:eastAsia="es-ES"/>
        </w:rPr>
      </w:pPr>
      <w:r w:rsidRPr="00AF0BD2">
        <w:rPr>
          <w:lang w:eastAsia="es-ES"/>
        </w:rPr>
        <w:t>Utilizar los deslizadores para cambiar el corte o el instante de tiempo mostrados. Utilizar el resto de controles para modificar la vista (p.ej. zoom) y el panel de configuración para cambiar el tipo de coloreado.</w:t>
      </w:r>
    </w:p>
    <w:p w:rsidR="00852D21" w:rsidRDefault="00852D21" w:rsidP="006A2FD7">
      <w:pPr>
        <w:rPr>
          <w:lang w:eastAsia="es-ES"/>
        </w:rPr>
      </w:pPr>
    </w:p>
    <w:p w:rsidR="002F0866" w:rsidRDefault="002F0866" w:rsidP="006A2FD7">
      <w:pPr>
        <w:rPr>
          <w:lang w:eastAsia="es-ES"/>
        </w:rPr>
      </w:pPr>
    </w:p>
    <w:p w:rsidR="002F0866" w:rsidRDefault="00234987" w:rsidP="002F0866">
      <w:pPr>
        <w:pStyle w:val="Ttulo2"/>
        <w:rPr>
          <w:lang w:eastAsia="es-ES"/>
        </w:rPr>
      </w:pPr>
      <w:bookmarkStart w:id="176" w:name="_Toc272706845"/>
      <w:r>
        <w:rPr>
          <w:lang w:eastAsia="es-ES"/>
        </w:rPr>
        <w:t>Pruebas</w:t>
      </w:r>
      <w:bookmarkEnd w:id="176"/>
    </w:p>
    <w:p w:rsidR="002F0866" w:rsidRDefault="002F0866" w:rsidP="006A2FD7">
      <w:pPr>
        <w:rPr>
          <w:lang w:eastAsia="es-ES"/>
        </w:rPr>
      </w:pPr>
    </w:p>
    <w:p w:rsidR="002F0866" w:rsidRDefault="002F0866" w:rsidP="006A2FD7">
      <w:pPr>
        <w:rPr>
          <w:lang w:eastAsia="es-ES"/>
        </w:rPr>
      </w:pPr>
      <w:r>
        <w:rPr>
          <w:lang w:eastAsia="es-ES"/>
        </w:rPr>
        <w:t xml:space="preserve">El Laboratorio de Procesado de Imagen no dispone, actualmente, de datos de tensor de esfuerzo estimado como los que maneja la interfaz aquí presentada. Por ello, para probar la interfaz se ha empleado un </w:t>
      </w:r>
      <w:r w:rsidRPr="00D91891">
        <w:rPr>
          <w:i/>
          <w:lang w:eastAsia="es-ES"/>
        </w:rPr>
        <w:t>phantom</w:t>
      </w:r>
      <w:r>
        <w:rPr>
          <w:lang w:eastAsia="es-ES"/>
        </w:rPr>
        <w:t xml:space="preserve">, un conjunto de datos sintético basado en el modelo matemático </w:t>
      </w:r>
      <w:r w:rsidR="00ED289B">
        <w:rPr>
          <w:lang w:eastAsia="es-ES"/>
        </w:rPr>
        <w:t>presentado</w:t>
      </w:r>
      <w:r>
        <w:rPr>
          <w:lang w:eastAsia="es-ES"/>
        </w:rPr>
        <w:t xml:space="preserve"> en </w:t>
      </w:r>
      <w:r>
        <w:rPr>
          <w:lang w:eastAsia="es-ES"/>
        </w:rPr>
        <w:fldChar w:fldCharType="begin"/>
      </w:r>
      <w:r>
        <w:rPr>
          <w:lang w:eastAsia="es-ES"/>
        </w:rPr>
        <w:instrText xml:space="preserve"> REF _Ref268105775 \r \h </w:instrText>
      </w:r>
      <w:r>
        <w:rPr>
          <w:lang w:eastAsia="es-ES"/>
        </w:rPr>
      </w:r>
      <w:r>
        <w:rPr>
          <w:lang w:eastAsia="es-ES"/>
        </w:rPr>
        <w:fldChar w:fldCharType="separate"/>
      </w:r>
      <w:r w:rsidR="004617F4">
        <w:rPr>
          <w:lang w:eastAsia="es-ES"/>
        </w:rPr>
        <w:t>[35]</w:t>
      </w:r>
      <w:r>
        <w:rPr>
          <w:lang w:eastAsia="es-ES"/>
        </w:rPr>
        <w:fldChar w:fldCharType="end"/>
      </w:r>
      <w:r w:rsidR="00ED289B">
        <w:rPr>
          <w:lang w:eastAsia="es-ES"/>
        </w:rPr>
        <w:t xml:space="preserve"> y explicado en la sección </w:t>
      </w:r>
      <w:r w:rsidR="00ED289B">
        <w:rPr>
          <w:lang w:eastAsia="es-ES"/>
        </w:rPr>
        <w:fldChar w:fldCharType="begin"/>
      </w:r>
      <w:r w:rsidR="00ED289B">
        <w:rPr>
          <w:lang w:eastAsia="es-ES"/>
        </w:rPr>
        <w:instrText xml:space="preserve"> REF _Ref272660594 \r \h </w:instrText>
      </w:r>
      <w:r w:rsidR="00ED289B">
        <w:rPr>
          <w:lang w:eastAsia="es-ES"/>
        </w:rPr>
      </w:r>
      <w:r w:rsidR="00ED289B">
        <w:rPr>
          <w:lang w:eastAsia="es-ES"/>
        </w:rPr>
        <w:fldChar w:fldCharType="separate"/>
      </w:r>
      <w:r w:rsidR="004617F4">
        <w:rPr>
          <w:lang w:eastAsia="es-ES"/>
        </w:rPr>
        <w:t xml:space="preserve">3.5 </w:t>
      </w:r>
      <w:r w:rsidR="00ED289B">
        <w:rPr>
          <w:lang w:eastAsia="es-ES"/>
        </w:rPr>
        <w:fldChar w:fldCharType="end"/>
      </w:r>
      <w:r w:rsidR="00ED289B">
        <w:rPr>
          <w:lang w:eastAsia="es-ES"/>
        </w:rPr>
        <w:t>.</w:t>
      </w:r>
    </w:p>
    <w:p w:rsidR="00AB3D28" w:rsidRDefault="00AB3D28" w:rsidP="006A2FD7">
      <w:pPr>
        <w:rPr>
          <w:lang w:eastAsia="es-ES"/>
        </w:rPr>
      </w:pPr>
    </w:p>
    <w:p w:rsidR="00AB3D28" w:rsidRDefault="00AB3D28" w:rsidP="006A2FD7">
      <w:pPr>
        <w:rPr>
          <w:lang w:eastAsia="es-ES"/>
        </w:rPr>
      </w:pPr>
      <w:r>
        <w:rPr>
          <w:lang w:eastAsia="es-ES"/>
        </w:rPr>
        <w:t xml:space="preserve">Para poner a prueba la interfaz, se ha generado un conjunto de datos según este modelo, se han cargado en la nueva interfaz y se ha observado el resultado, para comprobar si la visualización final del tensor es coherente con lo esperado según el modelo. </w:t>
      </w:r>
    </w:p>
    <w:p w:rsidR="00234987" w:rsidRDefault="00234987" w:rsidP="006A2FD7">
      <w:pPr>
        <w:rPr>
          <w:lang w:eastAsia="es-ES"/>
        </w:rPr>
      </w:pPr>
    </w:p>
    <w:p w:rsidR="0049775D" w:rsidRDefault="0049775D" w:rsidP="006A2FD7">
      <w:pPr>
        <w:rPr>
          <w:lang w:eastAsia="es-ES"/>
        </w:rPr>
      </w:pPr>
      <w:r>
        <w:rPr>
          <w:lang w:eastAsia="es-ES"/>
        </w:rPr>
        <w:t xml:space="preserve">En las Figuras </w:t>
      </w:r>
      <w:r>
        <w:rPr>
          <w:lang w:eastAsia="es-ES"/>
        </w:rPr>
        <w:fldChar w:fldCharType="begin"/>
      </w:r>
      <w:r>
        <w:rPr>
          <w:lang w:eastAsia="es-ES"/>
        </w:rPr>
        <w:instrText xml:space="preserve"> REF _Ref272665710 \h </w:instrText>
      </w:r>
      <w:r>
        <w:rPr>
          <w:lang w:eastAsia="es-ES"/>
        </w:rPr>
      </w:r>
      <w:r>
        <w:rPr>
          <w:lang w:eastAsia="es-ES"/>
        </w:rPr>
        <w:fldChar w:fldCharType="separate"/>
      </w:r>
      <w:r w:rsidR="004617F4" w:rsidRPr="0049775D">
        <w:t xml:space="preserve">Figura </w:t>
      </w:r>
      <w:r w:rsidR="004617F4">
        <w:rPr>
          <w:noProof/>
        </w:rPr>
        <w:t>7</w:t>
      </w:r>
      <w:r w:rsidR="004617F4">
        <w:t>.</w:t>
      </w:r>
      <w:r w:rsidR="004617F4">
        <w:rPr>
          <w:noProof/>
        </w:rPr>
        <w:t>2</w:t>
      </w:r>
      <w:r>
        <w:rPr>
          <w:lang w:eastAsia="es-ES"/>
        </w:rPr>
        <w:fldChar w:fldCharType="end"/>
      </w:r>
      <w:r>
        <w:rPr>
          <w:lang w:eastAsia="es-ES"/>
        </w:rPr>
        <w:t xml:space="preserve"> y </w:t>
      </w:r>
      <w:r>
        <w:rPr>
          <w:lang w:eastAsia="es-ES"/>
        </w:rPr>
        <w:fldChar w:fldCharType="begin"/>
      </w:r>
      <w:r>
        <w:rPr>
          <w:lang w:eastAsia="es-ES"/>
        </w:rPr>
        <w:instrText xml:space="preserve"> REF _Ref272665712 \h </w:instrText>
      </w:r>
      <w:r>
        <w:rPr>
          <w:lang w:eastAsia="es-ES"/>
        </w:rPr>
      </w:r>
      <w:r>
        <w:rPr>
          <w:lang w:eastAsia="es-ES"/>
        </w:rPr>
        <w:fldChar w:fldCharType="separate"/>
      </w:r>
      <w:r w:rsidR="004617F4" w:rsidRPr="0049775D">
        <w:t xml:space="preserve">Figura </w:t>
      </w:r>
      <w:r w:rsidR="004617F4">
        <w:rPr>
          <w:noProof/>
        </w:rPr>
        <w:t>7</w:t>
      </w:r>
      <w:r w:rsidR="004617F4">
        <w:t>.</w:t>
      </w:r>
      <w:r w:rsidR="004617F4">
        <w:rPr>
          <w:noProof/>
        </w:rPr>
        <w:t>3</w:t>
      </w:r>
      <w:r>
        <w:rPr>
          <w:lang w:eastAsia="es-ES"/>
        </w:rPr>
        <w:fldChar w:fldCharType="end"/>
      </w:r>
      <w:r>
        <w:rPr>
          <w:lang w:eastAsia="es-ES"/>
        </w:rPr>
        <w:t xml:space="preserve"> se muestra </w:t>
      </w:r>
      <w:r w:rsidR="0010112E">
        <w:rPr>
          <w:lang w:eastAsia="es-ES"/>
        </w:rPr>
        <w:t xml:space="preserve">los glifos resultantes para cada instante de tiempo del ciclo. En ellas, el color de los glifos representa la norma del campo de deformaciones en cada punto. Aunque la forma y tamaño de los glifos no se aprecia con nitidez en estas capturas, sí pueden extraerse las primeras conclusiones a partir de la información de color de los glifos. </w:t>
      </w:r>
    </w:p>
    <w:p w:rsidR="0010112E" w:rsidRDefault="0010112E" w:rsidP="006A2FD7">
      <w:pPr>
        <w:rPr>
          <w:lang w:eastAsia="es-ES"/>
        </w:rPr>
      </w:pPr>
    </w:p>
    <w:p w:rsidR="0010112E" w:rsidRDefault="0010112E" w:rsidP="006A2FD7">
      <w:pPr>
        <w:rPr>
          <w:lang w:eastAsia="es-ES"/>
        </w:rPr>
      </w:pPr>
      <w:r>
        <w:rPr>
          <w:lang w:eastAsia="es-ES"/>
        </w:rPr>
        <w:lastRenderedPageBreak/>
        <w:t xml:space="preserve">Tal y como está definido el </w:t>
      </w:r>
      <w:r w:rsidRPr="00D91891">
        <w:rPr>
          <w:i/>
          <w:lang w:eastAsia="es-ES"/>
        </w:rPr>
        <w:t>phantom</w:t>
      </w:r>
      <w:r>
        <w:rPr>
          <w:lang w:eastAsia="es-ES"/>
        </w:rPr>
        <w:t xml:space="preserve"> (ver sección </w:t>
      </w:r>
      <w:r>
        <w:rPr>
          <w:lang w:eastAsia="es-ES"/>
        </w:rPr>
        <w:fldChar w:fldCharType="begin"/>
      </w:r>
      <w:r>
        <w:rPr>
          <w:lang w:eastAsia="es-ES"/>
        </w:rPr>
        <w:instrText xml:space="preserve"> REF _Ref272660594 \r \h </w:instrText>
      </w:r>
      <w:r>
        <w:rPr>
          <w:lang w:eastAsia="es-ES"/>
        </w:rPr>
      </w:r>
      <w:r>
        <w:rPr>
          <w:lang w:eastAsia="es-ES"/>
        </w:rPr>
        <w:fldChar w:fldCharType="separate"/>
      </w:r>
      <w:r w:rsidR="004617F4">
        <w:rPr>
          <w:lang w:eastAsia="es-ES"/>
        </w:rPr>
        <w:t xml:space="preserve">3.5 </w:t>
      </w:r>
      <w:r>
        <w:rPr>
          <w:lang w:eastAsia="es-ES"/>
        </w:rPr>
        <w:fldChar w:fldCharType="end"/>
      </w:r>
      <w:r>
        <w:rPr>
          <w:lang w:eastAsia="es-ES"/>
        </w:rPr>
        <w:t>), la variación de los radios de los cilindros es menor en los instantes iniciales, centrales (alrededor del instante 8) y finales del ciclo, y la deformación y el esfuerzo son mayores en los instantes intermedios. Esto es coherente con las capturas, donde en los instantes 0, 7, 8 y 15 predominan los tonos anaranjados y rojizos, que indican un valor reducido, mientras que en los instantes 3 a 5 y 11 a 13 predominan los valores altos, en tonos azulados.</w:t>
      </w:r>
    </w:p>
    <w:p w:rsidR="0010112E" w:rsidRDefault="0010112E" w:rsidP="006A2FD7">
      <w:pPr>
        <w:rPr>
          <w:lang w:eastAsia="es-ES"/>
        </w:rPr>
      </w:pPr>
    </w:p>
    <w:p w:rsidR="0049775D" w:rsidRDefault="0010112E" w:rsidP="006A2FD7">
      <w:pPr>
        <w:rPr>
          <w:lang w:eastAsia="es-ES"/>
        </w:rPr>
      </w:pPr>
      <w:r>
        <w:rPr>
          <w:lang w:eastAsia="es-ES"/>
        </w:rPr>
        <w:t xml:space="preserve">Por otra parte, y siempre según la definición del modelo, la pared exterior del cilindro se mueve a una mayor velocidad que la interior, lo que provoca que la deformación y el esfuerzo sean mayores en las zonas más alejadas del eje del cilindro. </w:t>
      </w:r>
      <w:r w:rsidR="00EF331B">
        <w:rPr>
          <w:lang w:eastAsia="es-ES"/>
        </w:rPr>
        <w:t>Una vez más, esto se refleja en el color de los glifos, por ejemplo en el instante 10, donde el color se torna de verde a azulado al alejarse del eje del cilindro, lo que representa un mayor valor de la deformación.</w:t>
      </w:r>
    </w:p>
    <w:p w:rsidR="000462FE" w:rsidRDefault="000462FE" w:rsidP="006A2FD7">
      <w:pPr>
        <w:rPr>
          <w:lang w:eastAsia="es-ES"/>
        </w:rPr>
      </w:pPr>
    </w:p>
    <w:p w:rsidR="000462FE" w:rsidRDefault="000462FE" w:rsidP="006A2FD7">
      <w:pPr>
        <w:rPr>
          <w:lang w:eastAsia="es-ES"/>
        </w:rPr>
      </w:pPr>
      <w:r>
        <w:rPr>
          <w:lang w:eastAsia="es-ES"/>
        </w:rPr>
        <w:t xml:space="preserve">Se pueden apreciar más detalles en una vista ampliada de alguna de las imágenes, como la ampliación del instante 7 que se muestra en la </w:t>
      </w:r>
      <w:r>
        <w:rPr>
          <w:lang w:eastAsia="es-ES"/>
        </w:rPr>
        <w:fldChar w:fldCharType="begin"/>
      </w:r>
      <w:r>
        <w:rPr>
          <w:lang w:eastAsia="es-ES"/>
        </w:rPr>
        <w:instrText xml:space="preserve"> REF _Ref272680024 \h </w:instrText>
      </w:r>
      <w:r>
        <w:rPr>
          <w:lang w:eastAsia="es-ES"/>
        </w:rPr>
      </w:r>
      <w:r>
        <w:rPr>
          <w:lang w:eastAsia="es-ES"/>
        </w:rPr>
        <w:fldChar w:fldCharType="separate"/>
      </w:r>
      <w:r w:rsidR="004617F4" w:rsidRPr="000462FE">
        <w:t xml:space="preserve">Figura </w:t>
      </w:r>
      <w:r w:rsidR="004617F4">
        <w:rPr>
          <w:noProof/>
        </w:rPr>
        <w:t>7</w:t>
      </w:r>
      <w:r w:rsidR="004617F4">
        <w:t>.</w:t>
      </w:r>
      <w:r w:rsidR="004617F4">
        <w:rPr>
          <w:noProof/>
        </w:rPr>
        <w:t>4</w:t>
      </w:r>
      <w:r>
        <w:rPr>
          <w:lang w:eastAsia="es-ES"/>
        </w:rPr>
        <w:fldChar w:fldCharType="end"/>
      </w:r>
      <w:r>
        <w:rPr>
          <w:lang w:eastAsia="es-ES"/>
        </w:rPr>
        <w:t>. El primer punto a destacar en esta captura es el tamaño de los glifos. Como se ha comentado, el esfuerzo es mayor en las zonas más externas del cilindro, y esto se refleja en glifos de un mayor tamaño. La segunda apreciación es la disposición radial de los romboides. La deformación principal se produce en la dirección radial, y esto se traduce en que todos los glifos tienen un autovector orientado en esta dirección. Además, se puede comprobar visualmente que los glifos situados a una misma distancia del centro tienen un mismo tamaño.</w:t>
      </w:r>
    </w:p>
    <w:p w:rsidR="00240C9D" w:rsidRDefault="00240C9D" w:rsidP="006A2FD7">
      <w:pPr>
        <w:rPr>
          <w:lang w:eastAsia="es-ES"/>
        </w:rPr>
      </w:pPr>
    </w:p>
    <w:p w:rsidR="00E551CB" w:rsidRDefault="00E551CB" w:rsidP="00E551CB">
      <w:pPr>
        <w:rPr>
          <w:lang w:eastAsia="es-ES"/>
        </w:rPr>
      </w:pPr>
      <w:r>
        <w:rPr>
          <w:lang w:eastAsia="es-ES"/>
        </w:rPr>
        <w:t xml:space="preserve">En la </w:t>
      </w:r>
      <w:r>
        <w:rPr>
          <w:lang w:eastAsia="es-ES"/>
        </w:rPr>
        <w:fldChar w:fldCharType="begin"/>
      </w:r>
      <w:r>
        <w:rPr>
          <w:lang w:eastAsia="es-ES"/>
        </w:rPr>
        <w:instrText xml:space="preserve"> REF _Ref272681722 \h </w:instrText>
      </w:r>
      <w:r>
        <w:rPr>
          <w:lang w:eastAsia="es-ES"/>
        </w:rPr>
      </w:r>
      <w:r>
        <w:rPr>
          <w:lang w:eastAsia="es-ES"/>
        </w:rPr>
        <w:fldChar w:fldCharType="separate"/>
      </w:r>
      <w:r w:rsidR="004617F4" w:rsidRPr="003879FA">
        <w:t xml:space="preserve">Figura </w:t>
      </w:r>
      <w:r w:rsidR="004617F4">
        <w:rPr>
          <w:noProof/>
        </w:rPr>
        <w:t>7</w:t>
      </w:r>
      <w:r w:rsidR="004617F4" w:rsidRPr="003879FA">
        <w:t>.</w:t>
      </w:r>
      <w:r w:rsidR="004617F4">
        <w:rPr>
          <w:noProof/>
        </w:rPr>
        <w:t>5</w:t>
      </w:r>
      <w:r>
        <w:rPr>
          <w:lang w:eastAsia="es-ES"/>
        </w:rPr>
        <w:fldChar w:fldCharType="end"/>
      </w:r>
      <w:r>
        <w:rPr>
          <w:lang w:eastAsia="es-ES"/>
        </w:rPr>
        <w:t xml:space="preserve"> se muestra otra característica de esta interfaz: la variación en la resolución de glifos, esto es, el número de glifos que se muestran en cada píxel de la imagen original. Así, al elegir una resolución </w:t>
      </w:r>
      <w:r w:rsidRPr="00E551CB">
        <w:rPr>
          <w:i/>
          <w:lang w:eastAsia="es-ES"/>
        </w:rPr>
        <w:t>x2</w:t>
      </w:r>
      <w:r>
        <w:rPr>
          <w:lang w:eastAsia="es-ES"/>
        </w:rPr>
        <w:t xml:space="preserve"> en el panel de configuración, la distancia entre las líneas de la cuadrícula se reduce a la mitad y en cada píxel de la imagen original se muestran cuatro glifos, uno tomado directamente de la imagen y tres más interpolados. Del mismo modo, con una resolución </w:t>
      </w:r>
      <w:r w:rsidRPr="00E551CB">
        <w:rPr>
          <w:i/>
          <w:lang w:eastAsia="es-ES"/>
        </w:rPr>
        <w:t>x3</w:t>
      </w:r>
      <w:r>
        <w:rPr>
          <w:lang w:eastAsia="es-ES"/>
        </w:rPr>
        <w:t xml:space="preserve"> se representan 9 glifos por píxel y con </w:t>
      </w:r>
      <w:r w:rsidRPr="00E551CB">
        <w:rPr>
          <w:i/>
          <w:lang w:eastAsia="es-ES"/>
        </w:rPr>
        <w:t>x</w:t>
      </w:r>
      <w:r>
        <w:rPr>
          <w:i/>
          <w:lang w:eastAsia="es-ES"/>
        </w:rPr>
        <w:t>4</w:t>
      </w:r>
      <w:r>
        <w:rPr>
          <w:lang w:eastAsia="es-ES"/>
        </w:rPr>
        <w:t xml:space="preserve"> hasta 16 glifos por píxel. </w:t>
      </w:r>
    </w:p>
    <w:p w:rsidR="00E551CB" w:rsidRDefault="00E551CB" w:rsidP="00E551CB">
      <w:pPr>
        <w:rPr>
          <w:lang w:eastAsia="es-ES"/>
        </w:rPr>
      </w:pPr>
    </w:p>
    <w:p w:rsidR="00E551CB" w:rsidRDefault="00E551CB" w:rsidP="00E551CB">
      <w:pPr>
        <w:rPr>
          <w:lang w:eastAsia="es-ES"/>
        </w:rPr>
      </w:pPr>
      <w:r>
        <w:rPr>
          <w:lang w:eastAsia="es-ES"/>
        </w:rPr>
        <w:t>Con la variación de la resolución se aplica un factor de escala automático que evita solapamientos indeseados entre los glifos. Este factor de escala es el inverso del aumento en la resolución (1/2 para 2x, 1/3 para 3x, 1/4 para 4x). Este factor es independie</w:t>
      </w:r>
      <w:r w:rsidR="00FF23F7">
        <w:rPr>
          <w:lang w:eastAsia="es-ES"/>
        </w:rPr>
        <w:t>nte del factor de escala de que puede variar el usuario en la interfaz, y ambos se multiplican para hallar el valor final de dicho factor.</w:t>
      </w:r>
    </w:p>
    <w:p w:rsidR="00240C9D" w:rsidRDefault="00240C9D" w:rsidP="003879FA">
      <w:pPr>
        <w:ind w:firstLine="0"/>
        <w:rPr>
          <w:lang w:eastAsia="es-ES"/>
        </w:rPr>
      </w:pPr>
    </w:p>
    <w:p w:rsidR="0049775D" w:rsidRDefault="00AB3D28" w:rsidP="0049775D">
      <w:pPr>
        <w:keepNext/>
        <w:ind w:firstLine="0"/>
      </w:pPr>
      <w:r>
        <w:rPr>
          <w:noProof/>
          <w:lang w:eastAsia="es-ES"/>
        </w:rPr>
        <w:lastRenderedPageBreak/>
        <w:drawing>
          <wp:inline distT="0" distB="0" distL="0" distR="0">
            <wp:extent cx="4580764" cy="8162925"/>
            <wp:effectExtent l="19050" t="0" r="0" b="0"/>
            <wp:docPr id="4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srcRect/>
                    <a:stretch>
                      <a:fillRect/>
                    </a:stretch>
                  </pic:blipFill>
                  <pic:spPr bwMode="auto">
                    <a:xfrm>
                      <a:off x="0" y="0"/>
                      <a:ext cx="4582603" cy="8166201"/>
                    </a:xfrm>
                    <a:prstGeom prst="rect">
                      <a:avLst/>
                    </a:prstGeom>
                    <a:noFill/>
                    <a:ln w="9525">
                      <a:noFill/>
                      <a:miter lim="800000"/>
                      <a:headEnd/>
                      <a:tailEnd/>
                    </a:ln>
                  </pic:spPr>
                </pic:pic>
              </a:graphicData>
            </a:graphic>
          </wp:inline>
        </w:drawing>
      </w:r>
    </w:p>
    <w:p w:rsidR="002F0866" w:rsidRPr="0049775D" w:rsidRDefault="0049775D" w:rsidP="0049775D">
      <w:pPr>
        <w:pStyle w:val="Epgrafe"/>
        <w:ind w:firstLine="0"/>
        <w:rPr>
          <w:color w:val="auto"/>
          <w:lang w:eastAsia="es-ES"/>
        </w:rPr>
      </w:pPr>
      <w:bookmarkStart w:id="177" w:name="_Ref272665704"/>
      <w:bookmarkStart w:id="178" w:name="_Ref272665710"/>
      <w:bookmarkStart w:id="179" w:name="_Toc272706889"/>
      <w:r w:rsidRPr="0049775D">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7</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2</w:t>
      </w:r>
      <w:r w:rsidR="003879FA">
        <w:rPr>
          <w:color w:val="auto"/>
        </w:rPr>
        <w:fldChar w:fldCharType="end"/>
      </w:r>
      <w:bookmarkEnd w:id="178"/>
      <w:r w:rsidRPr="0049775D">
        <w:rPr>
          <w:color w:val="auto"/>
        </w:rPr>
        <w:t>. Im</w:t>
      </w:r>
      <w:r w:rsidR="0010112E">
        <w:rPr>
          <w:color w:val="auto"/>
        </w:rPr>
        <w:t>á</w:t>
      </w:r>
      <w:r w:rsidRPr="0049775D">
        <w:rPr>
          <w:color w:val="auto"/>
        </w:rPr>
        <w:t>gen</w:t>
      </w:r>
      <w:r w:rsidR="0010112E">
        <w:rPr>
          <w:color w:val="auto"/>
        </w:rPr>
        <w:t>es</w:t>
      </w:r>
      <w:r w:rsidRPr="0049775D">
        <w:rPr>
          <w:color w:val="auto"/>
        </w:rPr>
        <w:t xml:space="preserve"> obtenida</w:t>
      </w:r>
      <w:r w:rsidR="0010112E">
        <w:rPr>
          <w:color w:val="auto"/>
        </w:rPr>
        <w:t>s</w:t>
      </w:r>
      <w:r w:rsidRPr="0049775D">
        <w:rPr>
          <w:color w:val="auto"/>
        </w:rPr>
        <w:t>, instantes 0 a 7</w:t>
      </w:r>
      <w:bookmarkEnd w:id="177"/>
      <w:bookmarkEnd w:id="179"/>
    </w:p>
    <w:p w:rsidR="0049775D" w:rsidRDefault="0049775D" w:rsidP="0049775D">
      <w:pPr>
        <w:keepNext/>
        <w:ind w:firstLine="0"/>
      </w:pPr>
      <w:r>
        <w:rPr>
          <w:noProof/>
          <w:lang w:eastAsia="es-ES"/>
        </w:rPr>
        <w:lastRenderedPageBreak/>
        <w:drawing>
          <wp:inline distT="0" distB="0" distL="0" distR="0">
            <wp:extent cx="4581039" cy="8166201"/>
            <wp:effectExtent l="19050" t="0" r="0" b="0"/>
            <wp:docPr id="4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tretch>
                      <a:fillRect/>
                    </a:stretch>
                  </pic:blipFill>
                  <pic:spPr bwMode="auto">
                    <a:xfrm>
                      <a:off x="0" y="0"/>
                      <a:ext cx="4581039" cy="8166201"/>
                    </a:xfrm>
                    <a:prstGeom prst="rect">
                      <a:avLst/>
                    </a:prstGeom>
                    <a:noFill/>
                    <a:ln w="9525">
                      <a:noFill/>
                      <a:miter lim="800000"/>
                      <a:headEnd/>
                      <a:tailEnd/>
                    </a:ln>
                  </pic:spPr>
                </pic:pic>
              </a:graphicData>
            </a:graphic>
          </wp:inline>
        </w:drawing>
      </w:r>
    </w:p>
    <w:p w:rsidR="00E551CB" w:rsidRDefault="0049775D" w:rsidP="00E551CB">
      <w:pPr>
        <w:pStyle w:val="Epgrafe"/>
        <w:ind w:firstLine="0"/>
        <w:rPr>
          <w:color w:val="auto"/>
        </w:rPr>
      </w:pPr>
      <w:bookmarkStart w:id="180" w:name="_Ref272665712"/>
      <w:bookmarkStart w:id="181" w:name="_Toc272706890"/>
      <w:r w:rsidRPr="0049775D">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7</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3</w:t>
      </w:r>
      <w:r w:rsidR="003879FA">
        <w:rPr>
          <w:color w:val="auto"/>
        </w:rPr>
        <w:fldChar w:fldCharType="end"/>
      </w:r>
      <w:bookmarkEnd w:id="180"/>
      <w:r w:rsidR="0010112E">
        <w:rPr>
          <w:color w:val="auto"/>
        </w:rPr>
        <w:t>. Imá</w:t>
      </w:r>
      <w:r w:rsidRPr="0049775D">
        <w:rPr>
          <w:color w:val="auto"/>
        </w:rPr>
        <w:t>gen</w:t>
      </w:r>
      <w:r w:rsidR="0010112E">
        <w:rPr>
          <w:color w:val="auto"/>
        </w:rPr>
        <w:t>es</w:t>
      </w:r>
      <w:r w:rsidRPr="0049775D">
        <w:rPr>
          <w:color w:val="auto"/>
        </w:rPr>
        <w:t xml:space="preserve"> obtenida</w:t>
      </w:r>
      <w:r w:rsidR="0010112E">
        <w:rPr>
          <w:color w:val="auto"/>
        </w:rPr>
        <w:t>s</w:t>
      </w:r>
      <w:r w:rsidRPr="0049775D">
        <w:rPr>
          <w:color w:val="auto"/>
        </w:rPr>
        <w:t xml:space="preserve">, instantes </w:t>
      </w:r>
      <w:r w:rsidR="0010112E">
        <w:rPr>
          <w:color w:val="auto"/>
        </w:rPr>
        <w:t>8 a 15</w:t>
      </w:r>
      <w:bookmarkEnd w:id="181"/>
    </w:p>
    <w:p w:rsidR="000462FE" w:rsidRPr="00E551CB" w:rsidRDefault="000462FE" w:rsidP="00E551CB">
      <w:pPr>
        <w:pStyle w:val="Epgrafe"/>
        <w:ind w:firstLine="0"/>
        <w:rPr>
          <w:color w:val="auto"/>
          <w:lang w:eastAsia="es-ES"/>
        </w:rPr>
      </w:pPr>
      <w:r>
        <w:rPr>
          <w:rFonts w:ascii="Times New Roman" w:hAnsi="Times New Roman" w:cs="Times New Roman"/>
          <w:noProof/>
          <w:sz w:val="27"/>
          <w:szCs w:val="27"/>
          <w:lang w:eastAsia="es-ES"/>
        </w:rPr>
        <w:lastRenderedPageBreak/>
        <w:drawing>
          <wp:inline distT="0" distB="0" distL="0" distR="0">
            <wp:extent cx="4524375" cy="3704334"/>
            <wp:effectExtent l="19050" t="0" r="9525" b="0"/>
            <wp:docPr id="42" name="Imagen 9" descr="C:\Users\Pablo\Desktop\proyecto\Memoria del proyecto\Imagenes\serie esfuerzo\cerca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erie esfuerzo\cerca07.png"/>
                    <pic:cNvPicPr>
                      <a:picLocks noChangeAspect="1" noChangeArrowheads="1"/>
                    </pic:cNvPicPr>
                  </pic:nvPicPr>
                  <pic:blipFill>
                    <a:blip r:embed="rId67" cstate="print"/>
                    <a:srcRect/>
                    <a:stretch>
                      <a:fillRect/>
                    </a:stretch>
                  </pic:blipFill>
                  <pic:spPr bwMode="auto">
                    <a:xfrm>
                      <a:off x="0" y="0"/>
                      <a:ext cx="4536511" cy="3714270"/>
                    </a:xfrm>
                    <a:prstGeom prst="rect">
                      <a:avLst/>
                    </a:prstGeom>
                    <a:noFill/>
                    <a:ln w="9525">
                      <a:noFill/>
                      <a:miter lim="800000"/>
                      <a:headEnd/>
                      <a:tailEnd/>
                    </a:ln>
                  </pic:spPr>
                </pic:pic>
              </a:graphicData>
            </a:graphic>
          </wp:inline>
        </w:drawing>
      </w:r>
    </w:p>
    <w:p w:rsidR="00AF0BD2" w:rsidRDefault="000462FE" w:rsidP="000462FE">
      <w:pPr>
        <w:pStyle w:val="Epgrafe"/>
        <w:ind w:firstLine="0"/>
        <w:rPr>
          <w:color w:val="auto"/>
        </w:rPr>
      </w:pPr>
      <w:bookmarkStart w:id="182" w:name="_Ref272680024"/>
      <w:bookmarkStart w:id="183" w:name="_Toc272706891"/>
      <w:r w:rsidRPr="000462FE">
        <w:rPr>
          <w:color w:val="auto"/>
        </w:rPr>
        <w:t xml:space="preserve">Figura </w:t>
      </w:r>
      <w:r w:rsidR="003879FA">
        <w:rPr>
          <w:color w:val="auto"/>
        </w:rPr>
        <w:fldChar w:fldCharType="begin"/>
      </w:r>
      <w:r w:rsidR="003879FA">
        <w:rPr>
          <w:color w:val="auto"/>
        </w:rPr>
        <w:instrText xml:space="preserve"> STYLEREF 1 \s </w:instrText>
      </w:r>
      <w:r w:rsidR="003879FA">
        <w:rPr>
          <w:color w:val="auto"/>
        </w:rPr>
        <w:fldChar w:fldCharType="separate"/>
      </w:r>
      <w:r w:rsidR="004617F4">
        <w:rPr>
          <w:noProof/>
          <w:color w:val="auto"/>
        </w:rPr>
        <w:t>7</w:t>
      </w:r>
      <w:r w:rsidR="003879FA">
        <w:rPr>
          <w:color w:val="auto"/>
        </w:rPr>
        <w:fldChar w:fldCharType="end"/>
      </w:r>
      <w:r w:rsidR="003879FA">
        <w:rPr>
          <w:color w:val="auto"/>
        </w:rPr>
        <w:t>.</w:t>
      </w:r>
      <w:r w:rsidR="003879FA">
        <w:rPr>
          <w:color w:val="auto"/>
        </w:rPr>
        <w:fldChar w:fldCharType="begin"/>
      </w:r>
      <w:r w:rsidR="003879FA">
        <w:rPr>
          <w:color w:val="auto"/>
        </w:rPr>
        <w:instrText xml:space="preserve"> SEQ Figura \* ARABIC \s 1 </w:instrText>
      </w:r>
      <w:r w:rsidR="003879FA">
        <w:rPr>
          <w:color w:val="auto"/>
        </w:rPr>
        <w:fldChar w:fldCharType="separate"/>
      </w:r>
      <w:r w:rsidR="004617F4">
        <w:rPr>
          <w:noProof/>
          <w:color w:val="auto"/>
        </w:rPr>
        <w:t>4</w:t>
      </w:r>
      <w:r w:rsidR="003879FA">
        <w:rPr>
          <w:color w:val="auto"/>
        </w:rPr>
        <w:fldChar w:fldCharType="end"/>
      </w:r>
      <w:bookmarkEnd w:id="182"/>
      <w:r w:rsidRPr="000462FE">
        <w:rPr>
          <w:color w:val="auto"/>
        </w:rPr>
        <w:t>. Vista ampliada de un corte de tensor de esfuerzo</w:t>
      </w:r>
      <w:bookmarkEnd w:id="183"/>
    </w:p>
    <w:p w:rsidR="00E551CB" w:rsidRPr="00E551CB" w:rsidRDefault="00E551CB" w:rsidP="00E551CB"/>
    <w:p w:rsidR="003879FA" w:rsidRDefault="003879FA" w:rsidP="003879FA">
      <w:pPr>
        <w:keepNext/>
        <w:ind w:firstLine="0"/>
      </w:pPr>
      <w:r>
        <w:rPr>
          <w:rFonts w:ascii="Times New Roman" w:hAnsi="Times New Roman" w:cs="Times New Roman"/>
          <w:noProof/>
          <w:sz w:val="27"/>
          <w:szCs w:val="27"/>
          <w:lang w:eastAsia="es-ES"/>
        </w:rPr>
        <w:drawing>
          <wp:inline distT="0" distB="0" distL="0" distR="0">
            <wp:extent cx="4524375" cy="4018811"/>
            <wp:effectExtent l="19050" t="0" r="9525" b="0"/>
            <wp:docPr id="44"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srcRect/>
                    <a:stretch>
                      <a:fillRect/>
                    </a:stretch>
                  </pic:blipFill>
                  <pic:spPr bwMode="auto">
                    <a:xfrm>
                      <a:off x="0" y="0"/>
                      <a:ext cx="4524375" cy="4018811"/>
                    </a:xfrm>
                    <a:prstGeom prst="rect">
                      <a:avLst/>
                    </a:prstGeom>
                    <a:noFill/>
                    <a:ln w="9525">
                      <a:noFill/>
                      <a:miter lim="800000"/>
                      <a:headEnd/>
                      <a:tailEnd/>
                    </a:ln>
                  </pic:spPr>
                </pic:pic>
              </a:graphicData>
            </a:graphic>
          </wp:inline>
        </w:drawing>
      </w:r>
    </w:p>
    <w:p w:rsidR="000462FE" w:rsidRPr="00AF0BD2" w:rsidRDefault="003879FA" w:rsidP="00701D33">
      <w:pPr>
        <w:pStyle w:val="Epgrafe"/>
        <w:ind w:firstLine="0"/>
        <w:rPr>
          <w:rFonts w:ascii="Times New Roman" w:hAnsi="Times New Roman" w:cs="Times New Roman"/>
          <w:sz w:val="27"/>
          <w:szCs w:val="27"/>
          <w:lang w:eastAsia="es-ES"/>
        </w:rPr>
      </w:pPr>
      <w:bookmarkStart w:id="184" w:name="_Ref272681722"/>
      <w:bookmarkStart w:id="185" w:name="_Toc272706892"/>
      <w:r w:rsidRPr="003879FA">
        <w:rPr>
          <w:color w:val="auto"/>
        </w:rPr>
        <w:t xml:space="preserve">Figura </w:t>
      </w:r>
      <w:r w:rsidRPr="003879FA">
        <w:rPr>
          <w:color w:val="auto"/>
        </w:rPr>
        <w:fldChar w:fldCharType="begin"/>
      </w:r>
      <w:r w:rsidRPr="003879FA">
        <w:rPr>
          <w:color w:val="auto"/>
        </w:rPr>
        <w:instrText xml:space="preserve"> STYLEREF 1 \s </w:instrText>
      </w:r>
      <w:r w:rsidRPr="003879FA">
        <w:rPr>
          <w:color w:val="auto"/>
        </w:rPr>
        <w:fldChar w:fldCharType="separate"/>
      </w:r>
      <w:r w:rsidR="004617F4">
        <w:rPr>
          <w:noProof/>
          <w:color w:val="auto"/>
        </w:rPr>
        <w:t>7</w:t>
      </w:r>
      <w:r w:rsidRPr="003879FA">
        <w:rPr>
          <w:color w:val="auto"/>
        </w:rPr>
        <w:fldChar w:fldCharType="end"/>
      </w:r>
      <w:r w:rsidRPr="003879FA">
        <w:rPr>
          <w:color w:val="auto"/>
        </w:rPr>
        <w:t>.</w:t>
      </w:r>
      <w:r w:rsidRPr="003879FA">
        <w:rPr>
          <w:color w:val="auto"/>
        </w:rPr>
        <w:fldChar w:fldCharType="begin"/>
      </w:r>
      <w:r w:rsidRPr="003879FA">
        <w:rPr>
          <w:color w:val="auto"/>
        </w:rPr>
        <w:instrText xml:space="preserve"> SEQ Figura \* ARABIC \s 1 </w:instrText>
      </w:r>
      <w:r w:rsidRPr="003879FA">
        <w:rPr>
          <w:color w:val="auto"/>
        </w:rPr>
        <w:fldChar w:fldCharType="separate"/>
      </w:r>
      <w:r w:rsidR="004617F4">
        <w:rPr>
          <w:noProof/>
          <w:color w:val="auto"/>
        </w:rPr>
        <w:t>5</w:t>
      </w:r>
      <w:r w:rsidRPr="003879FA">
        <w:rPr>
          <w:color w:val="auto"/>
        </w:rPr>
        <w:fldChar w:fldCharType="end"/>
      </w:r>
      <w:bookmarkEnd w:id="184"/>
      <w:r w:rsidRPr="003879FA">
        <w:rPr>
          <w:color w:val="auto"/>
        </w:rPr>
        <w:t>. Imágenes con distintas resoluciones de glifos</w:t>
      </w:r>
      <w:bookmarkEnd w:id="185"/>
    </w:p>
    <w:p w:rsidR="00AF0BD2" w:rsidRDefault="00AF0BD2" w:rsidP="00AF0BD2">
      <w:pPr>
        <w:sectPr w:rsidR="00AF0BD2" w:rsidSect="003F5AE0">
          <w:headerReference w:type="even" r:id="rId69"/>
          <w:headerReference w:type="default" r:id="rId70"/>
          <w:type w:val="oddPage"/>
          <w:pgSz w:w="11906" w:h="16838" w:code="9"/>
          <w:pgMar w:top="2041" w:right="1701" w:bottom="1418" w:left="2268" w:header="709" w:footer="709" w:gutter="0"/>
          <w:cols w:space="708"/>
          <w:docGrid w:linePitch="360"/>
        </w:sectPr>
      </w:pPr>
    </w:p>
    <w:p w:rsidR="00D75C60" w:rsidRDefault="00D75C60" w:rsidP="00D75C60"/>
    <w:p w:rsidR="00D75C60" w:rsidRDefault="00D75C60" w:rsidP="00D75C60"/>
    <w:p w:rsidR="00D75C60" w:rsidRDefault="00D75C60" w:rsidP="00D75C60"/>
    <w:p w:rsidR="00D75C60" w:rsidRDefault="00D75C60" w:rsidP="00D75C60"/>
    <w:p w:rsidR="00D75C60" w:rsidRDefault="00D75C60" w:rsidP="00D75C60"/>
    <w:p w:rsidR="00D75C60" w:rsidRDefault="00D75C60" w:rsidP="00D75C60"/>
    <w:p w:rsidR="00D75C60" w:rsidRDefault="00D75C60" w:rsidP="00D75C60"/>
    <w:p w:rsidR="00D75C60" w:rsidRDefault="00D75C60" w:rsidP="00D75C60"/>
    <w:p w:rsidR="00D75C60" w:rsidRPr="00ED6EFE" w:rsidRDefault="00D75C60" w:rsidP="00D75C60">
      <w:pPr>
        <w:pStyle w:val="Ttulo1"/>
      </w:pPr>
      <w:r>
        <w:br/>
      </w:r>
      <w:r>
        <w:br/>
      </w:r>
      <w:bookmarkStart w:id="186" w:name="_Toc272706846"/>
      <w:r>
        <w:t>Conclusiones</w:t>
      </w:r>
      <w:bookmarkEnd w:id="186"/>
    </w:p>
    <w:p w:rsidR="00D75C60" w:rsidRDefault="00D75C60" w:rsidP="00D75C60">
      <w:pPr>
        <w:rPr>
          <w:lang w:eastAsia="es-ES"/>
        </w:rPr>
      </w:pPr>
    </w:p>
    <w:p w:rsidR="00D75C60" w:rsidRDefault="00D75C60" w:rsidP="00D75C60">
      <w:pPr>
        <w:ind w:left="1701" w:firstLine="0"/>
        <w:rPr>
          <w:i/>
          <w:sz w:val="32"/>
          <w:szCs w:val="32"/>
          <w:lang w:eastAsia="es-ES"/>
        </w:rPr>
      </w:pPr>
    </w:p>
    <w:p w:rsidR="00D75C60" w:rsidRDefault="00D75C60" w:rsidP="00D75C60">
      <w:pPr>
        <w:ind w:left="1701" w:firstLine="0"/>
        <w:rPr>
          <w:i/>
          <w:sz w:val="32"/>
          <w:szCs w:val="32"/>
          <w:lang w:eastAsia="es-ES"/>
        </w:rPr>
      </w:pPr>
    </w:p>
    <w:p w:rsidR="00D75C60" w:rsidRDefault="00D75C60" w:rsidP="00D75C60">
      <w:pPr>
        <w:ind w:left="1701" w:firstLine="0"/>
        <w:rPr>
          <w:i/>
          <w:sz w:val="32"/>
          <w:szCs w:val="32"/>
          <w:lang w:eastAsia="es-ES"/>
        </w:rPr>
      </w:pPr>
    </w:p>
    <w:p w:rsidR="00D75C60" w:rsidRDefault="00D75C60" w:rsidP="00D75C60">
      <w:pPr>
        <w:ind w:left="1701" w:firstLine="0"/>
        <w:rPr>
          <w:i/>
          <w:sz w:val="32"/>
          <w:szCs w:val="32"/>
          <w:lang w:eastAsia="es-ES"/>
        </w:rPr>
      </w:pPr>
    </w:p>
    <w:p w:rsidR="00D75C60" w:rsidRPr="00ED5130" w:rsidRDefault="00D75C60" w:rsidP="00D75C60">
      <w:pPr>
        <w:ind w:left="1701" w:firstLine="0"/>
        <w:rPr>
          <w:i/>
          <w:sz w:val="32"/>
          <w:szCs w:val="32"/>
          <w:lang w:eastAsia="es-ES"/>
        </w:rPr>
      </w:pPr>
      <w:r>
        <w:rPr>
          <w:i/>
          <w:sz w:val="32"/>
          <w:szCs w:val="32"/>
          <w:lang w:eastAsia="es-ES"/>
        </w:rPr>
        <w:t>En este último capítulo se exponen las conclusiones del proyecto. Se realiza un repaso por el trabajo realizado, las características generales de las nuevas interfaces y las aportaciones del proyecto, así como sus carencias y las líneas futuras de trabajo.</w:t>
      </w:r>
    </w:p>
    <w:p w:rsidR="00D75C60" w:rsidRDefault="00D75C60" w:rsidP="0081533B">
      <w:pPr>
        <w:pStyle w:val="Ttulo1"/>
        <w:numPr>
          <w:ilvl w:val="0"/>
          <w:numId w:val="0"/>
        </w:numPr>
        <w:jc w:val="both"/>
        <w:rPr>
          <w:b/>
        </w:rPr>
        <w:sectPr w:rsidR="00D75C60" w:rsidSect="003F5AE0">
          <w:headerReference w:type="default" r:id="rId71"/>
          <w:type w:val="oddPage"/>
          <w:pgSz w:w="11906" w:h="16838" w:code="9"/>
          <w:pgMar w:top="2041" w:right="1701" w:bottom="1418" w:left="2268" w:header="709" w:footer="709" w:gutter="0"/>
          <w:cols w:space="708"/>
          <w:docGrid w:linePitch="360"/>
        </w:sectPr>
      </w:pPr>
    </w:p>
    <w:p w:rsidR="00D75C60" w:rsidRDefault="00CF5F75" w:rsidP="00CF5F75">
      <w:pPr>
        <w:pStyle w:val="Ttulo2"/>
      </w:pPr>
      <w:bookmarkStart w:id="187" w:name="_Toc272706847"/>
      <w:r>
        <w:lastRenderedPageBreak/>
        <w:t>Introducción</w:t>
      </w:r>
      <w:bookmarkEnd w:id="187"/>
    </w:p>
    <w:p w:rsidR="00CF5F75" w:rsidRDefault="00CF5F75" w:rsidP="00CF5F75"/>
    <w:p w:rsidR="00CF5F75" w:rsidRDefault="00CF5F75" w:rsidP="00CF5F75">
      <w:r>
        <w:t>En este último capítulo se realiza un repaso general a todo el proyecto, extrayendo los logros conseguidos y los puntos fuertes del mismo, así como las puertas que deja abiertas para trabajos futuros.</w:t>
      </w:r>
    </w:p>
    <w:p w:rsidR="00CF5F75" w:rsidRDefault="00CF5F75" w:rsidP="00CF5F75"/>
    <w:p w:rsidR="00CF5F75" w:rsidRDefault="00BC1BF5" w:rsidP="00CF5F75">
      <w:r>
        <w:t>En primer lugar</w:t>
      </w:r>
      <w:r w:rsidR="00CF5F75">
        <w:t xml:space="preserve"> se hace un resumen del proyecto, centrado especialmente en los resultados obtenidos, por una parte para el caso de DT-MRI, y por la otra para tensor de esfuerzo. Se </w:t>
      </w:r>
      <w:r>
        <w:t>realiza una visión general sobre las características de los módulos desarrollados y de lo que pueden aportar a la herramienta Saturn.</w:t>
      </w:r>
      <w:r w:rsidR="0091227A">
        <w:t xml:space="preserve"> Tanto esta sección como la siguiente están divididas en dos partes, una para DT-MRI y otra para tensor de esfuerzo.</w:t>
      </w:r>
    </w:p>
    <w:p w:rsidR="00BC1BF5" w:rsidRDefault="00BC1BF5" w:rsidP="00CF5F75"/>
    <w:p w:rsidR="00BC1BF5" w:rsidRDefault="00BC1BF5" w:rsidP="00CF5F75">
      <w:r>
        <w:t>En segundo lugar se repasan las líneas futuras de trabajo, esto es, aquellos aspectos que por una razón u otra no han tenido cabida en este proyecto pero que se podrían realizar a partir de él.</w:t>
      </w:r>
    </w:p>
    <w:p w:rsidR="00BC1BF5" w:rsidRDefault="00BC1BF5" w:rsidP="00CF5F75"/>
    <w:p w:rsidR="00BC1BF5" w:rsidRDefault="00BC1BF5" w:rsidP="00CF5F75">
      <w:r>
        <w:t>Por último, se exponen algunas conclusiones personales sobre el desarrollo del trabajo y el resultado final, y se hacen los agradecimientos oportunos.</w:t>
      </w:r>
    </w:p>
    <w:p w:rsidR="00BC1BF5" w:rsidRDefault="00BC1BF5" w:rsidP="00CF5F75"/>
    <w:p w:rsidR="00BC1BF5" w:rsidRDefault="00BC1BF5" w:rsidP="00CF5F75"/>
    <w:p w:rsidR="00BC1BF5" w:rsidRDefault="00BC1BF5" w:rsidP="00BC1BF5">
      <w:pPr>
        <w:pStyle w:val="Ttulo2"/>
      </w:pPr>
      <w:bookmarkStart w:id="188" w:name="_Toc272706848"/>
      <w:r>
        <w:t>Conclusiones generales</w:t>
      </w:r>
      <w:bookmarkEnd w:id="188"/>
    </w:p>
    <w:p w:rsidR="00BC1BF5" w:rsidRDefault="00BC1BF5" w:rsidP="00BC1BF5"/>
    <w:p w:rsidR="00BC1BF5" w:rsidRDefault="00BC1BF5" w:rsidP="00BC1BF5">
      <w:pPr>
        <w:pStyle w:val="Ttulo3"/>
      </w:pPr>
      <w:bookmarkStart w:id="189" w:name="_Toc272706849"/>
      <w:r>
        <w:t>DT-MRI</w:t>
      </w:r>
      <w:bookmarkEnd w:id="189"/>
    </w:p>
    <w:p w:rsidR="00BC1BF5" w:rsidRDefault="00BC1BF5" w:rsidP="00BC1BF5"/>
    <w:p w:rsidR="00BC1BF5" w:rsidRDefault="00BC1BF5" w:rsidP="00BC1BF5">
      <w:r>
        <w:t>El trabajo realizado sobre DT-MRI constituye la primera parte de este proyecto, y también la más extensa. La interfaz desarrollada viene a cubrir una funcionalidad con la que la herramienta Saturn no contaba al inicio de este proyecto: la visualización de glifos. Saturn se encuentra un avanzado estado de desarrollo en temas de procesado de imágenes tensoriales, tractografía, medida de distintas magnitudes, etc. Sin embargo, la visualización de los tensores en tres dimensiones no estaba aún disponible.</w:t>
      </w:r>
    </w:p>
    <w:p w:rsidR="00BC1BF5" w:rsidRDefault="00BC1BF5" w:rsidP="00BC1BF5"/>
    <w:p w:rsidR="00BC1BF5" w:rsidRDefault="00923A91" w:rsidP="00BC1BF5">
      <w:r>
        <w:t xml:space="preserve">La interfaz desarrollada ofrece las funcionalidades comunes en cuanto a la visualización de glifos, como son la elección del tipo de glifo o del coloreado de los mismos. Cuenta también con algunas funcionalidades adicionales, como puede ser el </w:t>
      </w:r>
      <w:r w:rsidRPr="00D60514">
        <w:rPr>
          <w:i/>
        </w:rPr>
        <w:t>crop</w:t>
      </w:r>
      <w:r>
        <w:t xml:space="preserve"> (o recorte) de planos o la discriminación de glifos en función de su anisotropía, que permiten mejorar notablemente la eficiencia seleccionando adecuadamente la información a mostrar. Además, es posible la visualización de glifos en tractografía, lo que aporta una información adicional útil al investigador.</w:t>
      </w:r>
    </w:p>
    <w:p w:rsidR="00923A91" w:rsidRDefault="00923A91" w:rsidP="00BC1BF5"/>
    <w:p w:rsidR="000F5631" w:rsidRDefault="00923A91" w:rsidP="00BC1BF5">
      <w:r>
        <w:t xml:space="preserve">Otro de los puntos fuertes de este desarrollo no está a la vista del usuario sino detrás, en el código mismo de la aplicación. En concreto en su elemento central, la clase </w:t>
      </w:r>
      <w:r w:rsidRPr="00D60514">
        <w:rPr>
          <w:i/>
        </w:rPr>
        <w:t>vtkTensorGlyphDTI</w:t>
      </w:r>
      <w:r>
        <w:t xml:space="preserve">. </w:t>
      </w:r>
      <w:r w:rsidR="000F5631">
        <w:t xml:space="preserve">Por un lado, la clase está hecha a medida para este proyecto, por lo que las funcionalidades que ofrece están implementadas de forma tan simple y eficiente como ha sido posible. </w:t>
      </w:r>
    </w:p>
    <w:p w:rsidR="000F5631" w:rsidRDefault="000F5631" w:rsidP="00BC1BF5"/>
    <w:p w:rsidR="00923A91" w:rsidRDefault="000F5631" w:rsidP="00BC1BF5">
      <w:r>
        <w:t>Por otro lado, el uso de la clase es simple y flexible y su código es sencillo, lo que permite la adición de nuevas posibilidades de forma fácil y rápida. Un ejemplo podría ser el uso de otros escalares para el coloreado, lo que sólo requeriría añadir algunas líneas de código, casi exactamente iguales a las ya existentes. Otro ejemplo sería la posibilidad de añadir a Saturn la función de empaquetado de glifos. Un método externo se podría encargar de calcular los puntos donde representar los tensores. Estos puntos se pasarían directamente a la clase para dibujar los glifos.</w:t>
      </w:r>
    </w:p>
    <w:p w:rsidR="000F5631" w:rsidRDefault="000F5631" w:rsidP="00BC1BF5"/>
    <w:p w:rsidR="000F5631" w:rsidRDefault="000F5631" w:rsidP="00BC1BF5"/>
    <w:p w:rsidR="000F5631" w:rsidRDefault="000F5631" w:rsidP="000F5631">
      <w:pPr>
        <w:pStyle w:val="Ttulo3"/>
      </w:pPr>
      <w:bookmarkStart w:id="190" w:name="_Toc272706850"/>
      <w:r>
        <w:t>Tensor de esfuerzo</w:t>
      </w:r>
      <w:bookmarkEnd w:id="190"/>
    </w:p>
    <w:p w:rsidR="000F5631" w:rsidRDefault="000F5631" w:rsidP="00BC1BF5"/>
    <w:p w:rsidR="000F5631" w:rsidRDefault="001B3453" w:rsidP="00BC1BF5">
      <w:r>
        <w:t>La interfaz dedicada a tensores de esfuerzo constituye la segunda parte de este proyecto. La imagen cardiaca por tensor de esfuerzo e</w:t>
      </w:r>
      <w:r w:rsidR="003754FF">
        <w:t>s un campo en una fase aún muy temprana de desarrollo, por ello apenas existen herramientas específicas para este tipo de imagen. El trabajo desarrollado en este proyecto pretende ser un primer paso hacia la integración en Saturn de este tipo de imagen, y sus funcionalidades son básicas.</w:t>
      </w:r>
    </w:p>
    <w:p w:rsidR="003754FF" w:rsidRDefault="003754FF" w:rsidP="00BC1BF5"/>
    <w:p w:rsidR="003754FF" w:rsidRDefault="003754FF" w:rsidP="00BC1BF5">
      <w:r>
        <w:t xml:space="preserve">La visualización de los tensores con esta nueva interfaz tiene dos componentes. Por una parte, en forma de un mapa de escalares representando diferentes características del tensor. Por otro, la representación de glifos bidimensionales (planos) que aporten una mayor información al usuario. La interfaz permite seleccionar el corte a visualizar y el instante de tiempo, así como el escalar a representar, la escala de los glifos, y el número de ellos que se desea representar. </w:t>
      </w:r>
    </w:p>
    <w:p w:rsidR="003754FF" w:rsidRDefault="003754FF" w:rsidP="00BC1BF5"/>
    <w:p w:rsidR="003754FF" w:rsidRDefault="003754FF" w:rsidP="00BC1BF5">
      <w:r>
        <w:t>Cabe destacar, por otra parte, el trabajo que hay detrás de la interfaz. Este proyecto no sólo ofrece una primera toma de contacto entre Saturn y el tensor de esfuerzo, sino que estructura todo el código de la aplicaci</w:t>
      </w:r>
      <w:r w:rsidR="00D64124">
        <w:t>ón para poder trabajar con este tipo de imagen sin tener que describir, por ejemplo, la representación de los datos. Entre otros elementos, en este proyecto se ha implementado el tipo de dato con el que representar tensor de esfuerzo (incluida una serie de métodos para trabajar con él), el tipo de imagen, la carga y almacenamiento de datos en ficheros, o la integración con la interfaz general de Saturn.</w:t>
      </w:r>
    </w:p>
    <w:p w:rsidR="00D64124" w:rsidRDefault="00D64124" w:rsidP="00BC1BF5"/>
    <w:p w:rsidR="00D64124" w:rsidRDefault="00D64124" w:rsidP="00BC1BF5"/>
    <w:p w:rsidR="00D64124" w:rsidRDefault="0091227A" w:rsidP="0091227A">
      <w:pPr>
        <w:pStyle w:val="Ttulo2"/>
      </w:pPr>
      <w:bookmarkStart w:id="191" w:name="_Toc272706851"/>
      <w:r>
        <w:t>Líneas futuras</w:t>
      </w:r>
      <w:bookmarkEnd w:id="191"/>
    </w:p>
    <w:p w:rsidR="0091227A" w:rsidRDefault="0091227A" w:rsidP="0091227A"/>
    <w:p w:rsidR="0091227A" w:rsidRDefault="0091227A" w:rsidP="0091227A">
      <w:pPr>
        <w:pStyle w:val="Ttulo3"/>
      </w:pPr>
      <w:bookmarkStart w:id="192" w:name="_Toc272706852"/>
      <w:r>
        <w:t>DT-MRI</w:t>
      </w:r>
      <w:bookmarkEnd w:id="192"/>
    </w:p>
    <w:p w:rsidR="0091227A" w:rsidRPr="0091227A" w:rsidRDefault="0091227A" w:rsidP="0091227A"/>
    <w:p w:rsidR="00CF5F75" w:rsidRDefault="005F0D90" w:rsidP="00CF5F75">
      <w:r>
        <w:t>Como ya se ha explicado, esta primera interfaz cuenta con las características que se esperaban de ella. Por ello, el trabajo futuro que se haga sobre ellas depende en gran medida del desarrollo de la aplicación en general, y de las funcionalidades donde pueda resultar útil la representación de glifos. Un ejemplo es el uso de planos oblicuos en la representación 3D, un</w:t>
      </w:r>
      <w:r w:rsidR="00B069A7">
        <w:t>a</w:t>
      </w:r>
      <w:r>
        <w:t xml:space="preserve"> opción que ya está disponible en la versión actual de Saturn pero que no se ha podido incluir en este proyecto por trabajar con una versión antigua.</w:t>
      </w:r>
    </w:p>
    <w:p w:rsidR="005F0D90" w:rsidRDefault="005F0D90" w:rsidP="00CF5F75"/>
    <w:p w:rsidR="005F0D90" w:rsidRDefault="00B069A7" w:rsidP="00CF5F75">
      <w:r>
        <w:t>También se puede trabajar en un futuro en una mayor integración con</w:t>
      </w:r>
      <w:r w:rsidR="005F0D90">
        <w:t xml:space="preserve"> Saturn. La interfaz coincide con la aplicación a nivel de tipos de dato, interfaz común, etc. Sin embargo, es posible hacer que este módulo se incluya de forma más natural. Por ejemplo, hacer coincidir en un mismo </w:t>
      </w:r>
      <w:r>
        <w:t>punto de la interfaz</w:t>
      </w:r>
      <w:r w:rsidR="005F0D90">
        <w:t xml:space="preserve"> la elección de los escalares</w:t>
      </w:r>
      <w:r>
        <w:t xml:space="preserve"> por parte del usuario</w:t>
      </w:r>
      <w:r w:rsidR="005F0D90">
        <w:t xml:space="preserve">, para la representación 2D o </w:t>
      </w:r>
      <w:r>
        <w:t>el color en</w:t>
      </w:r>
      <w:r w:rsidR="005F0D90">
        <w:t xml:space="preserve"> tractografía por un lado y para el coloreado de glifos por otro.</w:t>
      </w:r>
    </w:p>
    <w:p w:rsidR="00B069A7" w:rsidRDefault="00B069A7" w:rsidP="00CF5F75"/>
    <w:p w:rsidR="00B069A7" w:rsidRDefault="00B069A7" w:rsidP="00CF5F75">
      <w:r>
        <w:t>Por último, cabe mencionar una posibilidad que se ha mencionado en la sección anterior, como es el empaquetado de glifos</w:t>
      </w:r>
      <w:r w:rsidR="005D09C6">
        <w:t xml:space="preserve"> </w:t>
      </w:r>
      <w:r w:rsidR="005D09C6">
        <w:fldChar w:fldCharType="begin"/>
      </w:r>
      <w:r w:rsidR="005D09C6">
        <w:instrText xml:space="preserve"> REF _Ref268041857 \r \h </w:instrText>
      </w:r>
      <w:r w:rsidR="005D09C6">
        <w:fldChar w:fldCharType="separate"/>
      </w:r>
      <w:r w:rsidR="004617F4">
        <w:t>[19]</w:t>
      </w:r>
      <w:r w:rsidR="005D09C6">
        <w:fldChar w:fldCharType="end"/>
      </w:r>
      <w:r>
        <w:t xml:space="preserve">. </w:t>
      </w:r>
      <w:r w:rsidR="00743053">
        <w:t xml:space="preserve">Este procedimiento </w:t>
      </w:r>
      <w:r>
        <w:t xml:space="preserve">utiliza un algoritmo para redistribuir las posiciones de los glifos. De esta manera, los glifos quedan situados en función de </w:t>
      </w:r>
      <w:r w:rsidR="00163DF9">
        <w:t>las características del campo tensorial subyacente,</w:t>
      </w:r>
      <w:r>
        <w:t xml:space="preserve"> y la representación ofrece una información visual más significativa. Este es un proceso complejo que conlleva una alta carga computacional, y que puede llegar a durar varias horas. Sin embargo, de realizarse, sería posible calcular una vez las posiciones finales de los glifos y almacenarlas en un fichero. De este modo, se podrían recuperar cuantas veces fuera necesario, eliminando la parte más lenta del proceso, que se reduciría entonces a la representación de los glifos, algo que lleva pocos segundos.</w:t>
      </w:r>
    </w:p>
    <w:p w:rsidR="005F0D90" w:rsidRDefault="005F0D90" w:rsidP="00CF5F75"/>
    <w:p w:rsidR="005F0D90" w:rsidRDefault="005F0D90" w:rsidP="00CF5F75"/>
    <w:p w:rsidR="00B069A7" w:rsidRDefault="00B069A7" w:rsidP="00B069A7">
      <w:pPr>
        <w:pStyle w:val="Ttulo3"/>
      </w:pPr>
      <w:bookmarkStart w:id="193" w:name="_Toc272706853"/>
      <w:r>
        <w:t>Tensor de esfuerzo</w:t>
      </w:r>
      <w:bookmarkEnd w:id="193"/>
    </w:p>
    <w:p w:rsidR="00B069A7" w:rsidRDefault="00B069A7" w:rsidP="00CF5F75"/>
    <w:p w:rsidR="00B069A7" w:rsidRDefault="00B069A7" w:rsidP="00CF5F75">
      <w:r>
        <w:t>Como se ha explicado con anterioridad, la interfaz para tensor de esfuerzo no es sino un primer paso para la inclusión de este tipo de datos en Saturn, y deja múltiples puertas abiertas.</w:t>
      </w:r>
    </w:p>
    <w:p w:rsidR="00B069A7" w:rsidRDefault="00B069A7" w:rsidP="00CF5F75"/>
    <w:p w:rsidR="00B069A7" w:rsidRDefault="00B069A7" w:rsidP="00CF5F75">
      <w:r>
        <w:lastRenderedPageBreak/>
        <w:t>En primer lugar, la relativa al procesado de datos. En su estado actual, la interfaz sólo puede trabajar con tensores de esfuerzo ya estimados, y no es capaz de calcular el tensor a partir de campos de deformaciones o de otro tipo de datos.</w:t>
      </w:r>
    </w:p>
    <w:p w:rsidR="00B069A7" w:rsidRDefault="00B069A7" w:rsidP="00CF5F75"/>
    <w:p w:rsidR="00B069A7" w:rsidRDefault="00B069A7" w:rsidP="00CF5F75">
      <w:r>
        <w:t>En segundo lugar</w:t>
      </w:r>
      <w:r w:rsidR="005D09C6">
        <w:t xml:space="preserve"> entra la visualización. La interfaz presentada en este proyecto ofrece varias posibilidades pero aún es simple. Por ejemplo, podría ser conveniente utilizar uno o varios visores 2D, como ya se hace en DTI. Otra posibilidad sería la compactación de glifos, descrita para imágenes de tensor de esfuerzo, en </w:t>
      </w:r>
      <w:r w:rsidR="005D09C6">
        <w:fldChar w:fldCharType="begin"/>
      </w:r>
      <w:r w:rsidR="005D09C6">
        <w:instrText xml:space="preserve"> REF _Ref272234790 \r \h </w:instrText>
      </w:r>
      <w:r w:rsidR="005D09C6">
        <w:fldChar w:fldCharType="separate"/>
      </w:r>
      <w:r w:rsidR="004617F4">
        <w:t>[31]</w:t>
      </w:r>
      <w:r w:rsidR="005D09C6">
        <w:fldChar w:fldCharType="end"/>
      </w:r>
      <w:r w:rsidR="005D09C6">
        <w:t>.</w:t>
      </w:r>
    </w:p>
    <w:p w:rsidR="00743053" w:rsidRDefault="00743053" w:rsidP="00CF5F75"/>
    <w:p w:rsidR="00743053" w:rsidRDefault="00743053" w:rsidP="00CF5F75">
      <w:r>
        <w:t>Por último, ya se ha mencionado que con este proyecto se abre la puerta al manejo del tensor de esfuerzo en Saturn. En este sentido, aparecen como líneas futuras de trabajo y de investigación la implementación de cualquier algoritmo, método de procesado, etc. en el que se trabaje en el LPI o en otros centros de investigación, y que pueda tener sentido incluir en una aplicación como esta.</w:t>
      </w:r>
    </w:p>
    <w:p w:rsidR="00743053" w:rsidRDefault="00743053" w:rsidP="00CF5F75"/>
    <w:p w:rsidR="00743053" w:rsidRDefault="00743053" w:rsidP="00CF5F75"/>
    <w:p w:rsidR="00743053" w:rsidRDefault="000D6B85" w:rsidP="00743053">
      <w:pPr>
        <w:pStyle w:val="Ttulo2"/>
      </w:pPr>
      <w:bookmarkStart w:id="194" w:name="_Toc272706854"/>
      <w:r>
        <w:t>Agradecimientos</w:t>
      </w:r>
      <w:bookmarkEnd w:id="194"/>
    </w:p>
    <w:p w:rsidR="00743053" w:rsidRDefault="00743053" w:rsidP="00743053"/>
    <w:p w:rsidR="00743053" w:rsidRDefault="00743053" w:rsidP="00743053">
      <w:r>
        <w:t xml:space="preserve">Por último, deseo emplear este último apartado para expresar mis impresiones </w:t>
      </w:r>
      <w:r w:rsidR="000D6B85">
        <w:t>en el término de este trabajo, y los reconocimientos debidos.</w:t>
      </w:r>
    </w:p>
    <w:p w:rsidR="000D6B85" w:rsidRDefault="000D6B85" w:rsidP="00743053"/>
    <w:p w:rsidR="000D6B85" w:rsidRDefault="000D6B85" w:rsidP="00743053">
      <w:r>
        <w:t>En primer lugar a mis tutores, Susana y Gonzalo. Por la ayuda que me han prestado siempre que la he pedido, por su orientación en las distintas fases del proyecto, y por la gran paciencia que han demostrado conmigo. Por su reconocimiento ante el trabajo bien hecho, y su sinceridad cuando el proyecto no avanzaba como debía.</w:t>
      </w:r>
    </w:p>
    <w:p w:rsidR="000D6B85" w:rsidRDefault="000D6B85" w:rsidP="00743053"/>
    <w:p w:rsidR="000D6B85" w:rsidRDefault="000D6B85" w:rsidP="00743053">
      <w:r>
        <w:t xml:space="preserve">Al Laboratorio de Procesado de Imagen, por ofrecerme los medios y las facilidades para el desarrollo de este trabajo, y por ofrecerme este </w:t>
      </w:r>
      <w:r w:rsidR="00B70F58">
        <w:t>proyecto</w:t>
      </w:r>
      <w:r>
        <w:t xml:space="preserve">, que me ha supuesto </w:t>
      </w:r>
      <w:r w:rsidR="00AB6D6A">
        <w:t>muchas</w:t>
      </w:r>
      <w:r>
        <w:t xml:space="preserve"> dificultades y otras tantas lecciones aprendidas.</w:t>
      </w:r>
    </w:p>
    <w:p w:rsidR="000D6B85" w:rsidRDefault="000D6B85" w:rsidP="00743053"/>
    <w:p w:rsidR="000D6B85" w:rsidRDefault="000D6B85" w:rsidP="00743053">
      <w:r>
        <w:t>Y a mis familiares, amigos y compañeros, que con su compañía y sus ánimos</w:t>
      </w:r>
      <w:r w:rsidR="000A50D0">
        <w:t xml:space="preserve"> me han facilitado el trabajo durante todo este tiempo.</w:t>
      </w:r>
    </w:p>
    <w:p w:rsidR="000A50D0" w:rsidRDefault="000A50D0" w:rsidP="00743053"/>
    <w:p w:rsidR="000A50D0" w:rsidRPr="00743053" w:rsidRDefault="000A50D0" w:rsidP="00743053">
      <w:r>
        <w:t>Muchas gracias.</w:t>
      </w:r>
    </w:p>
    <w:p w:rsidR="00B069A7" w:rsidRDefault="00B069A7" w:rsidP="00CF5F75"/>
    <w:p w:rsidR="00CF5F75" w:rsidRDefault="00CF5F75" w:rsidP="00CF5F75"/>
    <w:p w:rsidR="00CF5F75" w:rsidRPr="00CF5F75" w:rsidRDefault="00CF5F75" w:rsidP="00CF5F75">
      <w:pPr>
        <w:sectPr w:rsidR="00CF5F75" w:rsidRPr="00CF5F75" w:rsidSect="003F5AE0">
          <w:headerReference w:type="even" r:id="rId72"/>
          <w:headerReference w:type="default" r:id="rId73"/>
          <w:type w:val="oddPage"/>
          <w:pgSz w:w="11906" w:h="16838" w:code="9"/>
          <w:pgMar w:top="2041" w:right="1701" w:bottom="1418" w:left="2268" w:header="709" w:footer="709" w:gutter="0"/>
          <w:cols w:space="708"/>
          <w:docGrid w:linePitch="360"/>
        </w:sectPr>
      </w:pPr>
    </w:p>
    <w:p w:rsidR="0081533B" w:rsidRDefault="0081533B" w:rsidP="0081533B">
      <w:pPr>
        <w:pStyle w:val="Ttulo1"/>
        <w:numPr>
          <w:ilvl w:val="0"/>
          <w:numId w:val="0"/>
        </w:numPr>
        <w:jc w:val="both"/>
        <w:rPr>
          <w:b/>
        </w:rPr>
      </w:pPr>
      <w:bookmarkStart w:id="195" w:name="_Toc272706855"/>
      <w:r w:rsidRPr="0081533B">
        <w:rPr>
          <w:b/>
        </w:rPr>
        <w:lastRenderedPageBreak/>
        <w:t>Referencias</w:t>
      </w:r>
      <w:bookmarkEnd w:id="195"/>
    </w:p>
    <w:p w:rsidR="0081533B" w:rsidRDefault="0081533B" w:rsidP="0081533B"/>
    <w:p w:rsidR="00270313" w:rsidRDefault="00270313" w:rsidP="00270313">
      <w:pPr>
        <w:pStyle w:val="Prrafodelista"/>
        <w:numPr>
          <w:ilvl w:val="0"/>
          <w:numId w:val="22"/>
        </w:numPr>
        <w:ind w:left="567" w:hanging="567"/>
        <w:rPr>
          <w:lang w:eastAsia="es-ES"/>
        </w:rPr>
      </w:pPr>
      <w:bookmarkStart w:id="196" w:name="_Ref268025688"/>
      <w:bookmarkStart w:id="197" w:name="_Ref268020398"/>
      <w:r>
        <w:rPr>
          <w:lang w:eastAsia="es-ES"/>
        </w:rPr>
        <w:t>Kak AC, Slaney M. Principles of computerized</w:t>
      </w:r>
      <w:r w:rsidR="00F873E8">
        <w:rPr>
          <w:lang w:eastAsia="es-ES"/>
        </w:rPr>
        <w:t xml:space="preserve"> </w:t>
      </w:r>
      <w:r>
        <w:rPr>
          <w:lang w:eastAsia="es-ES"/>
        </w:rPr>
        <w:t>tomographic imaging. New York, IEEE NY, 1988, pp. 77–86.</w:t>
      </w:r>
      <w:bookmarkEnd w:id="196"/>
    </w:p>
    <w:p w:rsidR="00F873E8" w:rsidRDefault="00F873E8" w:rsidP="00270313">
      <w:pPr>
        <w:pStyle w:val="Prrafodelista"/>
        <w:numPr>
          <w:ilvl w:val="0"/>
          <w:numId w:val="22"/>
        </w:numPr>
        <w:ind w:left="567" w:hanging="567"/>
        <w:rPr>
          <w:lang w:eastAsia="es-ES"/>
        </w:rPr>
      </w:pPr>
      <w:bookmarkStart w:id="198" w:name="_Ref268028485"/>
      <w:r>
        <w:rPr>
          <w:lang w:eastAsia="es-ES"/>
        </w:rPr>
        <w:t>Slichter CP. Principles of Magnetic Resonance. Springer, 1990.</w:t>
      </w:r>
      <w:bookmarkEnd w:id="198"/>
    </w:p>
    <w:p w:rsidR="00545789" w:rsidRDefault="00545789" w:rsidP="00545789">
      <w:pPr>
        <w:pStyle w:val="Prrafodelista"/>
        <w:numPr>
          <w:ilvl w:val="0"/>
          <w:numId w:val="22"/>
        </w:numPr>
        <w:ind w:left="567" w:hanging="567"/>
        <w:rPr>
          <w:lang w:eastAsia="es-ES"/>
        </w:rPr>
      </w:pPr>
      <w:bookmarkStart w:id="199" w:name="_Ref268029620"/>
      <w:r w:rsidRPr="00545789">
        <w:rPr>
          <w:lang w:eastAsia="es-ES"/>
        </w:rPr>
        <w:t>A. Fick, Über Diffusion Annalen der Physik und Chemie von J.C. Poggendorff 94, 59 (1855)</w:t>
      </w:r>
      <w:r>
        <w:rPr>
          <w:lang w:eastAsia="es-ES"/>
        </w:rPr>
        <w:t>.</w:t>
      </w:r>
      <w:bookmarkEnd w:id="199"/>
    </w:p>
    <w:p w:rsidR="00CC56AB" w:rsidRDefault="00CC56AB" w:rsidP="00545789">
      <w:pPr>
        <w:pStyle w:val="Prrafodelista"/>
        <w:numPr>
          <w:ilvl w:val="0"/>
          <w:numId w:val="22"/>
        </w:numPr>
        <w:ind w:left="567" w:hanging="567"/>
        <w:rPr>
          <w:lang w:eastAsia="es-ES"/>
        </w:rPr>
      </w:pPr>
      <w:bookmarkStart w:id="200" w:name="_Ref268030737"/>
      <w:r>
        <w:rPr>
          <w:lang w:eastAsia="es-ES"/>
        </w:rPr>
        <w:t xml:space="preserve">Schaefer PW, Grant PE, </w:t>
      </w:r>
      <w:r w:rsidR="009D62F2">
        <w:rPr>
          <w:lang w:eastAsia="es-ES"/>
        </w:rPr>
        <w:t xml:space="preserve">Gilberto Gonzalez R, Diffusion-weighted MR Imaging of the Brain, </w:t>
      </w:r>
      <w:r w:rsidR="009D62F2" w:rsidRPr="00827D20">
        <w:rPr>
          <w:i/>
          <w:lang w:eastAsia="es-ES"/>
        </w:rPr>
        <w:t>Radiology</w:t>
      </w:r>
      <w:r w:rsidR="009D62F2">
        <w:rPr>
          <w:lang w:eastAsia="es-ES"/>
        </w:rPr>
        <w:t xml:space="preserve"> 217 (2000), pp. 331-345.</w:t>
      </w:r>
      <w:bookmarkEnd w:id="200"/>
    </w:p>
    <w:p w:rsidR="0081533B" w:rsidRDefault="0081533B" w:rsidP="0081533B">
      <w:pPr>
        <w:pStyle w:val="Prrafodelista"/>
        <w:numPr>
          <w:ilvl w:val="0"/>
          <w:numId w:val="22"/>
        </w:numPr>
        <w:ind w:left="567" w:hanging="567"/>
        <w:rPr>
          <w:lang w:eastAsia="es-ES"/>
        </w:rPr>
      </w:pPr>
      <w:bookmarkStart w:id="201" w:name="_Ref268030796"/>
      <w:r w:rsidRPr="00B9267B">
        <w:rPr>
          <w:lang w:eastAsia="es-ES"/>
        </w:rPr>
        <w:t xml:space="preserve">P.J. Basser and D.K. Jones, Diffusion-tensor MRI: theory, experimental design and data analysis—a technical review, </w:t>
      </w:r>
      <w:r w:rsidRPr="008553F5">
        <w:rPr>
          <w:i/>
          <w:iCs/>
          <w:lang w:eastAsia="es-ES"/>
        </w:rPr>
        <w:t xml:space="preserve">NMR Biomed </w:t>
      </w:r>
      <w:r w:rsidRPr="008553F5">
        <w:rPr>
          <w:bCs/>
          <w:lang w:eastAsia="es-ES"/>
        </w:rPr>
        <w:t xml:space="preserve">15 </w:t>
      </w:r>
      <w:r w:rsidRPr="00B9267B">
        <w:rPr>
          <w:lang w:eastAsia="es-ES"/>
        </w:rPr>
        <w:t>(2002), pp. 456–467.</w:t>
      </w:r>
      <w:bookmarkEnd w:id="197"/>
      <w:bookmarkEnd w:id="201"/>
    </w:p>
    <w:p w:rsidR="00827D20" w:rsidRDefault="00827D20" w:rsidP="00827D20">
      <w:pPr>
        <w:pStyle w:val="Prrafodelista"/>
        <w:numPr>
          <w:ilvl w:val="0"/>
          <w:numId w:val="22"/>
        </w:numPr>
        <w:ind w:left="567" w:hanging="567"/>
        <w:rPr>
          <w:lang w:eastAsia="es-ES"/>
        </w:rPr>
      </w:pPr>
      <w:bookmarkStart w:id="202" w:name="_Ref268030971"/>
      <w:r>
        <w:rPr>
          <w:lang w:eastAsia="es-ES"/>
        </w:rPr>
        <w:t xml:space="preserve">Torrey HC. Bloch equations with diffusion terms. </w:t>
      </w:r>
      <w:r w:rsidRPr="00827D20">
        <w:rPr>
          <w:i/>
          <w:lang w:eastAsia="es-ES"/>
        </w:rPr>
        <w:t>Phys. Rev</w:t>
      </w:r>
      <w:r>
        <w:rPr>
          <w:lang w:eastAsia="es-ES"/>
        </w:rPr>
        <w:t>., 104(3) (1956), pp. 563-565.</w:t>
      </w:r>
      <w:bookmarkEnd w:id="202"/>
    </w:p>
    <w:p w:rsidR="00AE614B" w:rsidRDefault="00AE614B" w:rsidP="00AE614B">
      <w:pPr>
        <w:pStyle w:val="Prrafodelista"/>
        <w:numPr>
          <w:ilvl w:val="0"/>
          <w:numId w:val="22"/>
        </w:numPr>
        <w:ind w:left="567" w:hanging="567"/>
        <w:rPr>
          <w:lang w:eastAsia="es-ES"/>
        </w:rPr>
      </w:pPr>
      <w:bookmarkStart w:id="203" w:name="_Ref268031087"/>
      <w:r>
        <w:rPr>
          <w:lang w:eastAsia="es-ES"/>
        </w:rPr>
        <w:t xml:space="preserve">Stejskal EO, Tanner JE. Spin diffusion measurements: spin echoes in the presence of a time-dependent ﬁeld gradient. </w:t>
      </w:r>
      <w:r w:rsidRPr="00AE614B">
        <w:rPr>
          <w:i/>
          <w:lang w:eastAsia="es-ES"/>
        </w:rPr>
        <w:t>J. Chem.Phys</w:t>
      </w:r>
      <w:r>
        <w:rPr>
          <w:lang w:eastAsia="es-ES"/>
        </w:rPr>
        <w:t>. 42 (1965), pp. 288–292.</w:t>
      </w:r>
      <w:bookmarkEnd w:id="203"/>
    </w:p>
    <w:p w:rsidR="00E912E1" w:rsidRDefault="007135B0" w:rsidP="00E912E1">
      <w:pPr>
        <w:pStyle w:val="Prrafodelista"/>
        <w:numPr>
          <w:ilvl w:val="0"/>
          <w:numId w:val="22"/>
        </w:numPr>
        <w:ind w:left="567" w:hanging="567"/>
        <w:rPr>
          <w:lang w:eastAsia="es-ES"/>
        </w:rPr>
      </w:pPr>
      <w:bookmarkStart w:id="204" w:name="_Ref268031378"/>
      <w:r w:rsidRPr="00481C8E">
        <w:rPr>
          <w:lang w:eastAsia="es-ES"/>
        </w:rPr>
        <w:t>Westin</w:t>
      </w:r>
      <w:r>
        <w:rPr>
          <w:lang w:eastAsia="es-ES"/>
        </w:rPr>
        <w:t xml:space="preserve"> C., Maier </w:t>
      </w:r>
      <w:r w:rsidRPr="00481C8E">
        <w:rPr>
          <w:lang w:eastAsia="es-ES"/>
        </w:rPr>
        <w:t>S., Mamata H., Nabavi A., Jolesz</w:t>
      </w:r>
      <w:r>
        <w:rPr>
          <w:lang w:eastAsia="es-ES"/>
        </w:rPr>
        <w:t xml:space="preserve"> F., and Kikinis R</w:t>
      </w:r>
      <w:r w:rsidRPr="00481C8E">
        <w:rPr>
          <w:lang w:eastAsia="es-ES"/>
        </w:rPr>
        <w:t xml:space="preserve">. Processing and visualization for diffusion tensor MRI. </w:t>
      </w:r>
      <w:r w:rsidRPr="00481C8E">
        <w:rPr>
          <w:i/>
          <w:lang w:eastAsia="es-ES"/>
        </w:rPr>
        <w:t>Medical Image Analysis</w:t>
      </w:r>
      <w:r w:rsidRPr="00481C8E">
        <w:rPr>
          <w:lang w:eastAsia="es-ES"/>
        </w:rPr>
        <w:t xml:space="preserve">, 6(2) </w:t>
      </w:r>
      <w:r>
        <w:rPr>
          <w:lang w:eastAsia="es-ES"/>
        </w:rPr>
        <w:t>(</w:t>
      </w:r>
      <w:r w:rsidRPr="00481C8E">
        <w:rPr>
          <w:lang w:eastAsia="es-ES"/>
        </w:rPr>
        <w:t>2002</w:t>
      </w:r>
      <w:r>
        <w:rPr>
          <w:lang w:eastAsia="es-ES"/>
        </w:rPr>
        <w:t xml:space="preserve">), pp. </w:t>
      </w:r>
      <w:r w:rsidRPr="00481C8E">
        <w:rPr>
          <w:lang w:eastAsia="es-ES"/>
        </w:rPr>
        <w:t>93–10</w:t>
      </w:r>
      <w:bookmarkEnd w:id="204"/>
      <w:r w:rsidR="00E912E1">
        <w:rPr>
          <w:lang w:eastAsia="es-ES"/>
        </w:rPr>
        <w:t>8.</w:t>
      </w:r>
    </w:p>
    <w:p w:rsidR="00E912E1" w:rsidRDefault="00E912E1" w:rsidP="00E912E1">
      <w:pPr>
        <w:pStyle w:val="Prrafodelista"/>
        <w:numPr>
          <w:ilvl w:val="0"/>
          <w:numId w:val="22"/>
        </w:numPr>
        <w:ind w:left="567" w:hanging="567"/>
        <w:rPr>
          <w:lang w:eastAsia="es-ES"/>
        </w:rPr>
      </w:pPr>
      <w:bookmarkStart w:id="205" w:name="_Ref268031975"/>
      <w:r w:rsidRPr="00E912E1">
        <w:rPr>
          <w:lang w:eastAsia="es-ES"/>
        </w:rPr>
        <w:t xml:space="preserve">Basser P, Pierpaoli </w:t>
      </w:r>
      <w:r>
        <w:rPr>
          <w:lang w:eastAsia="es-ES"/>
        </w:rPr>
        <w:t>C</w:t>
      </w:r>
      <w:r w:rsidRPr="00E912E1">
        <w:rPr>
          <w:lang w:eastAsia="es-ES"/>
        </w:rPr>
        <w:t>. Microstructural and physiological features</w:t>
      </w:r>
      <w:r>
        <w:rPr>
          <w:lang w:eastAsia="es-ES"/>
        </w:rPr>
        <w:t xml:space="preserve"> of tissues elucidated by quantitative-diffusion-tensor MRI. </w:t>
      </w:r>
      <w:r w:rsidRPr="00E912E1">
        <w:rPr>
          <w:i/>
          <w:lang w:eastAsia="es-ES"/>
        </w:rPr>
        <w:t>J. Magn. Reson</w:t>
      </w:r>
      <w:r>
        <w:rPr>
          <w:lang w:eastAsia="es-ES"/>
        </w:rPr>
        <w:t>. Ser. B 111 (1996), pp. 209–219.</w:t>
      </w:r>
      <w:bookmarkEnd w:id="205"/>
    </w:p>
    <w:p w:rsidR="00E912E1" w:rsidRPr="00CA3BEC" w:rsidRDefault="00E912E1" w:rsidP="00E912E1">
      <w:pPr>
        <w:pStyle w:val="Prrafodelista"/>
        <w:numPr>
          <w:ilvl w:val="0"/>
          <w:numId w:val="22"/>
        </w:numPr>
        <w:ind w:left="567" w:hanging="567"/>
        <w:rPr>
          <w:lang w:eastAsia="es-ES"/>
        </w:rPr>
      </w:pPr>
      <w:bookmarkStart w:id="206" w:name="_Ref268032235"/>
      <w:r>
        <w:rPr>
          <w:lang w:eastAsia="es-ES"/>
        </w:rPr>
        <w:t>Westin CF, Peled S, Gudbjartsson H, Kikinis R, Jolesz F. Geometrical diffusion measures for MRI from tensor basis analysis.</w:t>
      </w:r>
      <w:r w:rsidR="00092CE0">
        <w:rPr>
          <w:lang w:eastAsia="es-ES"/>
        </w:rPr>
        <w:t xml:space="preserve"> </w:t>
      </w:r>
      <w:r w:rsidR="00092CE0" w:rsidRPr="00092CE0">
        <w:rPr>
          <w:i/>
          <w:lang w:eastAsia="es-ES"/>
        </w:rPr>
        <w:t>ISMRM 19</w:t>
      </w:r>
      <w:r w:rsidRPr="00092CE0">
        <w:rPr>
          <w:i/>
          <w:lang w:eastAsia="es-ES"/>
        </w:rPr>
        <w:t>97</w:t>
      </w:r>
      <w:r>
        <w:rPr>
          <w:lang w:eastAsia="es-ES"/>
        </w:rPr>
        <w:t>, Vancouver, Canada, p. 1742.</w:t>
      </w:r>
      <w:bookmarkEnd w:id="206"/>
    </w:p>
    <w:p w:rsidR="00D45C5A" w:rsidRDefault="00D45C5A" w:rsidP="00D45C5A">
      <w:pPr>
        <w:pStyle w:val="Prrafodelista"/>
        <w:numPr>
          <w:ilvl w:val="0"/>
          <w:numId w:val="22"/>
        </w:numPr>
        <w:ind w:left="567" w:hanging="567"/>
      </w:pPr>
      <w:bookmarkStart w:id="207" w:name="_Ref267767726"/>
      <w:r>
        <w:t xml:space="preserve">Goldberg-Zimring D, Mewes AUJ, Maddah M, Warfield SK. Diffusion Tensor </w:t>
      </w:r>
      <w:r>
        <w:rPr>
          <w:lang w:eastAsia="es-ES"/>
        </w:rPr>
        <w:t>Magnetic</w:t>
      </w:r>
      <w:r>
        <w:t xml:space="preserve"> Resonance Imaging in Multiple Sclerosis. </w:t>
      </w:r>
      <w:r w:rsidRPr="006E1A32">
        <w:rPr>
          <w:i/>
        </w:rPr>
        <w:t>J Neuroimaging</w:t>
      </w:r>
      <w:r>
        <w:t>, col. 15, no. s4</w:t>
      </w:r>
      <w:r w:rsidR="009D62F2">
        <w:t xml:space="preserve"> (2005)</w:t>
      </w:r>
      <w:r>
        <w:t>, pp. 68S-81S.</w:t>
      </w:r>
      <w:bookmarkEnd w:id="207"/>
    </w:p>
    <w:p w:rsidR="00D45C5A" w:rsidRDefault="00D45C5A" w:rsidP="00D45C5A">
      <w:pPr>
        <w:pStyle w:val="Prrafodelista"/>
        <w:numPr>
          <w:ilvl w:val="0"/>
          <w:numId w:val="22"/>
        </w:numPr>
        <w:ind w:left="567" w:hanging="567"/>
      </w:pPr>
      <w:bookmarkStart w:id="208" w:name="_Ref267767728"/>
      <w:r>
        <w:t xml:space="preserve">Sundgren PC, Dong Q, Gómez Hassan D, Mukherji SK, Maly P, Welsh R. Diffusion tensor imaging of the brain: review of clinical applications. </w:t>
      </w:r>
      <w:r w:rsidRPr="006E1A32">
        <w:rPr>
          <w:i/>
        </w:rPr>
        <w:t>Neuroradiology</w:t>
      </w:r>
      <w:r>
        <w:t>, vol.46</w:t>
      </w:r>
      <w:r w:rsidR="009D62F2">
        <w:t xml:space="preserve"> (2004), pp. 339-350</w:t>
      </w:r>
      <w:r>
        <w:t>.</w:t>
      </w:r>
      <w:bookmarkEnd w:id="208"/>
    </w:p>
    <w:p w:rsidR="00D45C5A" w:rsidRDefault="00D45C5A" w:rsidP="00D45C5A">
      <w:pPr>
        <w:pStyle w:val="Prrafodelista"/>
        <w:numPr>
          <w:ilvl w:val="0"/>
          <w:numId w:val="22"/>
        </w:numPr>
        <w:ind w:left="567" w:hanging="567"/>
      </w:pPr>
      <w:bookmarkStart w:id="209" w:name="_Ref267767743"/>
      <w:r>
        <w:t xml:space="preserve">Kubicki M, Westin CF, McCarley RW, Shenton ME. The application of DTI to Investigate White Matter Abnormalities in Schizophrenia. </w:t>
      </w:r>
      <w:r w:rsidRPr="006E1A32">
        <w:rPr>
          <w:i/>
        </w:rPr>
        <w:t>Ann. N.Y. Acad. Sci.</w:t>
      </w:r>
      <w:r>
        <w:t>, vol. 1064</w:t>
      </w:r>
      <w:r w:rsidR="009D62F2">
        <w:t xml:space="preserve"> (2005)</w:t>
      </w:r>
      <w:r>
        <w:t>, pp. 134-148.</w:t>
      </w:r>
      <w:bookmarkEnd w:id="209"/>
    </w:p>
    <w:p w:rsidR="00D45C5A" w:rsidRDefault="00D45C5A" w:rsidP="00D45C5A">
      <w:pPr>
        <w:pStyle w:val="Prrafodelista"/>
        <w:numPr>
          <w:ilvl w:val="0"/>
          <w:numId w:val="22"/>
        </w:numPr>
        <w:ind w:left="567" w:hanging="567"/>
      </w:pPr>
      <w:bookmarkStart w:id="210" w:name="_Ref267767738"/>
      <w:r>
        <w:rPr>
          <w:lang w:eastAsia="es-ES"/>
        </w:rPr>
        <w:t>Talos</w:t>
      </w:r>
      <w:r>
        <w:t xml:space="preserve"> IF, O’Donnell L, Westin CF, Warfield SK, Wells III W, Yoo SS et al. Diffusion Tensor and Functional MRI Fusion with Anatomical MRI for Image Guided Neurosurgery. </w:t>
      </w:r>
      <w:r w:rsidRPr="006E1A32">
        <w:rPr>
          <w:i/>
        </w:rPr>
        <w:t>Med. Image Comput. Comput.-Assisted Interv.</w:t>
      </w:r>
      <w:r>
        <w:t xml:space="preserve"> (MICCAI 2003), pp. 407-415, Montréal, Canada.</w:t>
      </w:r>
      <w:bookmarkEnd w:id="210"/>
    </w:p>
    <w:p w:rsidR="0081533B" w:rsidRDefault="0081533B" w:rsidP="0081533B">
      <w:pPr>
        <w:pStyle w:val="Prrafodelista"/>
        <w:numPr>
          <w:ilvl w:val="0"/>
          <w:numId w:val="22"/>
        </w:numPr>
        <w:ind w:left="567" w:hanging="567"/>
        <w:rPr>
          <w:lang w:eastAsia="es-ES"/>
        </w:rPr>
      </w:pPr>
      <w:r>
        <w:rPr>
          <w:lang w:eastAsia="es-ES"/>
        </w:rPr>
        <w:t>M</w:t>
      </w:r>
      <w:r w:rsidRPr="00B9267B">
        <w:rPr>
          <w:lang w:eastAsia="es-ES"/>
        </w:rPr>
        <w:t xml:space="preserve">. Filippi, M. Cercignani, M. Inglese, M. A. Horsfield and G. Comi , Diffusion tensor magnetic resonance imaging in multiple sclerosis. </w:t>
      </w:r>
      <w:r w:rsidRPr="008553F5">
        <w:rPr>
          <w:i/>
          <w:iCs/>
          <w:lang w:eastAsia="es-ES"/>
        </w:rPr>
        <w:t xml:space="preserve">Neurology </w:t>
      </w:r>
      <w:r w:rsidRPr="008553F5">
        <w:rPr>
          <w:bCs/>
          <w:lang w:eastAsia="es-ES"/>
        </w:rPr>
        <w:t xml:space="preserve">56 </w:t>
      </w:r>
      <w:r w:rsidRPr="00B9267B">
        <w:rPr>
          <w:lang w:eastAsia="es-ES"/>
        </w:rPr>
        <w:t>(2001), pp. 304–311.</w:t>
      </w:r>
    </w:p>
    <w:p w:rsidR="0081533B" w:rsidRDefault="0081533B" w:rsidP="0081533B">
      <w:pPr>
        <w:pStyle w:val="Prrafodelista"/>
        <w:numPr>
          <w:ilvl w:val="0"/>
          <w:numId w:val="22"/>
        </w:numPr>
        <w:ind w:left="567" w:hanging="567"/>
        <w:rPr>
          <w:lang w:eastAsia="es-ES"/>
        </w:rPr>
      </w:pPr>
      <w:bookmarkStart w:id="211" w:name="_Ref268041793"/>
      <w:r w:rsidRPr="00481C8E">
        <w:rPr>
          <w:lang w:eastAsia="es-ES"/>
        </w:rPr>
        <w:lastRenderedPageBreak/>
        <w:t xml:space="preserve">Kindlmann G. Superquadric Tensor Glyphs. </w:t>
      </w:r>
      <w:r w:rsidRPr="00481C8E">
        <w:rPr>
          <w:i/>
          <w:lang w:eastAsia="es-ES"/>
        </w:rPr>
        <w:t>Proc IEEE TVCG/EG Symp Vis</w:t>
      </w:r>
      <w:r w:rsidRPr="00481C8E">
        <w:rPr>
          <w:lang w:eastAsia="es-ES"/>
        </w:rPr>
        <w:t xml:space="preserve"> </w:t>
      </w:r>
      <w:r>
        <w:rPr>
          <w:lang w:eastAsia="es-ES"/>
        </w:rPr>
        <w:t>(</w:t>
      </w:r>
      <w:r w:rsidRPr="00481C8E">
        <w:rPr>
          <w:lang w:eastAsia="es-ES"/>
        </w:rPr>
        <w:t>2004</w:t>
      </w:r>
      <w:r>
        <w:rPr>
          <w:lang w:eastAsia="es-ES"/>
        </w:rPr>
        <w:t>), pp.</w:t>
      </w:r>
      <w:r w:rsidRPr="00481C8E">
        <w:rPr>
          <w:lang w:eastAsia="es-ES"/>
        </w:rPr>
        <w:t xml:space="preserve"> 147-154</w:t>
      </w:r>
      <w:r>
        <w:rPr>
          <w:lang w:eastAsia="es-ES"/>
        </w:rPr>
        <w:t>.</w:t>
      </w:r>
      <w:bookmarkEnd w:id="211"/>
    </w:p>
    <w:p w:rsidR="00B94B84" w:rsidRDefault="00B94B84" w:rsidP="00B94B84">
      <w:pPr>
        <w:pStyle w:val="Prrafodelista"/>
        <w:numPr>
          <w:ilvl w:val="0"/>
          <w:numId w:val="22"/>
        </w:numPr>
        <w:ind w:left="567" w:hanging="567"/>
        <w:rPr>
          <w:lang w:eastAsia="es-ES"/>
        </w:rPr>
      </w:pPr>
      <w:bookmarkStart w:id="212" w:name="_Ref268105460"/>
      <w:r>
        <w:rPr>
          <w:lang w:eastAsia="es-ES"/>
        </w:rPr>
        <w:t xml:space="preserve">C.-F. Westin, A tensor framework for multidimensional signal processing. </w:t>
      </w:r>
      <w:r w:rsidRPr="00B94B84">
        <w:rPr>
          <w:i/>
          <w:lang w:eastAsia="es-ES"/>
        </w:rPr>
        <w:t>Dissertation 348, Linköping Studies in Science and Technology, Linköpings Universitet, Linköping, Sweden</w:t>
      </w:r>
      <w:r>
        <w:rPr>
          <w:lang w:eastAsia="es-ES"/>
        </w:rPr>
        <w:t>, 1994.</w:t>
      </w:r>
      <w:bookmarkEnd w:id="212"/>
    </w:p>
    <w:p w:rsidR="0081533B" w:rsidRDefault="0081533B" w:rsidP="0081533B">
      <w:pPr>
        <w:pStyle w:val="Prrafodelista"/>
        <w:numPr>
          <w:ilvl w:val="0"/>
          <w:numId w:val="22"/>
        </w:numPr>
        <w:ind w:left="567" w:hanging="567"/>
        <w:rPr>
          <w:lang w:eastAsia="es-ES"/>
        </w:rPr>
      </w:pPr>
      <w:bookmarkStart w:id="213" w:name="_Ref268041137"/>
      <w:r w:rsidRPr="00CA3BEC">
        <w:rPr>
          <w:lang w:eastAsia="es-ES"/>
        </w:rPr>
        <w:t>V. Arsigny, P. Fillard, X. Pennec and N. Ayache, Log-Euclidean metrics for fast and simple calculus on diffusion tensors,</w:t>
      </w:r>
      <w:r>
        <w:rPr>
          <w:lang w:eastAsia="es-ES"/>
        </w:rPr>
        <w:t xml:space="preserve"> </w:t>
      </w:r>
      <w:r w:rsidRPr="00CA3BEC">
        <w:rPr>
          <w:i/>
        </w:rPr>
        <w:t>Magnetic Resonance in Medicine</w:t>
      </w:r>
      <w:r w:rsidRPr="00CA3BEC">
        <w:rPr>
          <w:i/>
          <w:iCs/>
          <w:lang w:eastAsia="es-ES"/>
        </w:rPr>
        <w:t>.</w:t>
      </w:r>
      <w:r>
        <w:rPr>
          <w:i/>
          <w:iCs/>
          <w:lang w:eastAsia="es-ES"/>
        </w:rPr>
        <w:t xml:space="preserve"> </w:t>
      </w:r>
      <w:r w:rsidRPr="00CA3BEC">
        <w:rPr>
          <w:b/>
          <w:bCs/>
          <w:lang w:eastAsia="es-ES"/>
        </w:rPr>
        <w:t>56</w:t>
      </w:r>
      <w:r>
        <w:rPr>
          <w:b/>
          <w:bCs/>
          <w:lang w:eastAsia="es-ES"/>
        </w:rPr>
        <w:t xml:space="preserve"> </w:t>
      </w:r>
      <w:r w:rsidRPr="00CA3BEC">
        <w:rPr>
          <w:lang w:eastAsia="es-ES"/>
        </w:rPr>
        <w:t>(2) (2006), pp. 411–421</w:t>
      </w:r>
      <w:bookmarkEnd w:id="213"/>
    </w:p>
    <w:p w:rsidR="0081533B" w:rsidRDefault="0081533B" w:rsidP="0081533B">
      <w:pPr>
        <w:pStyle w:val="Prrafodelista"/>
        <w:numPr>
          <w:ilvl w:val="0"/>
          <w:numId w:val="22"/>
        </w:numPr>
        <w:ind w:left="567" w:hanging="567"/>
        <w:rPr>
          <w:lang w:eastAsia="es-ES"/>
        </w:rPr>
      </w:pPr>
      <w:bookmarkStart w:id="214" w:name="_Ref268041857"/>
      <w:r>
        <w:rPr>
          <w:lang w:eastAsia="es-ES"/>
        </w:rPr>
        <w:t xml:space="preserve">G. Kindlmann and C.-F. Westin, </w:t>
      </w:r>
      <w:r w:rsidRPr="004F5003">
        <w:rPr>
          <w:lang w:eastAsia="es-ES"/>
        </w:rPr>
        <w:t xml:space="preserve">Diffusion Tensor Visualization with Glyph </w:t>
      </w:r>
      <w:r>
        <w:rPr>
          <w:lang w:eastAsia="es-ES"/>
        </w:rPr>
        <w:t>Packing,</w:t>
      </w:r>
      <w:r w:rsidRPr="004F5003">
        <w:rPr>
          <w:lang w:eastAsia="es-ES"/>
        </w:rPr>
        <w:t xml:space="preserve"> </w:t>
      </w:r>
      <w:r w:rsidRPr="004F5003">
        <w:rPr>
          <w:i/>
          <w:lang w:eastAsia="es-ES"/>
        </w:rPr>
        <w:t>IEEE Trans. Visualization and Computer Graphics</w:t>
      </w:r>
      <w:r>
        <w:rPr>
          <w:lang w:eastAsia="es-ES"/>
        </w:rPr>
        <w:t>,</w:t>
      </w:r>
      <w:r w:rsidRPr="004F5003">
        <w:rPr>
          <w:lang w:eastAsia="es-ES"/>
        </w:rPr>
        <w:t xml:space="preserve"> vol. 12, no. 5</w:t>
      </w:r>
      <w:r>
        <w:rPr>
          <w:lang w:eastAsia="es-ES"/>
        </w:rPr>
        <w:t xml:space="preserve"> (</w:t>
      </w:r>
      <w:r w:rsidRPr="004F5003">
        <w:rPr>
          <w:lang w:eastAsia="es-ES"/>
        </w:rPr>
        <w:t>Sept.-Oct. 2006</w:t>
      </w:r>
      <w:r>
        <w:rPr>
          <w:lang w:eastAsia="es-ES"/>
        </w:rPr>
        <w:t>), pp. 1329-1336</w:t>
      </w:r>
      <w:r w:rsidRPr="004F5003">
        <w:rPr>
          <w:lang w:eastAsia="es-ES"/>
        </w:rPr>
        <w:t>.</w:t>
      </w:r>
      <w:bookmarkEnd w:id="214"/>
    </w:p>
    <w:p w:rsidR="0081533B" w:rsidRDefault="0081533B" w:rsidP="0081533B">
      <w:pPr>
        <w:pStyle w:val="Prrafodelista"/>
        <w:numPr>
          <w:ilvl w:val="0"/>
          <w:numId w:val="22"/>
        </w:numPr>
        <w:ind w:left="567" w:hanging="567"/>
        <w:rPr>
          <w:lang w:eastAsia="es-ES"/>
        </w:rPr>
      </w:pPr>
      <w:bookmarkStart w:id="215" w:name="_Ref268042020"/>
      <w:r>
        <w:t>P. Basser, S. Pajevic, C. Pierpaoli, J. Duda, and A. Aldroubi</w:t>
      </w:r>
      <w:r w:rsidRPr="00CA3BEC">
        <w:t xml:space="preserve">, In vivo fiber tractography using DT-MRI data, </w:t>
      </w:r>
      <w:r w:rsidRPr="00CA3BEC">
        <w:rPr>
          <w:i/>
        </w:rPr>
        <w:t>Magnetic Resonance in Medicine</w:t>
      </w:r>
      <w:r w:rsidRPr="00CA3BEC">
        <w:t>, 44 (2000), pp. 625–632</w:t>
      </w:r>
      <w:bookmarkEnd w:id="215"/>
    </w:p>
    <w:p w:rsidR="0081533B" w:rsidRDefault="0081533B" w:rsidP="0081533B">
      <w:pPr>
        <w:pStyle w:val="Prrafodelista"/>
        <w:numPr>
          <w:ilvl w:val="0"/>
          <w:numId w:val="22"/>
        </w:numPr>
        <w:ind w:left="567" w:hanging="567"/>
        <w:rPr>
          <w:ins w:id="216" w:author="Pablo" w:date="2010-07-08T19:02:00Z"/>
          <w:lang w:eastAsia="es-ES"/>
        </w:rPr>
      </w:pPr>
      <w:bookmarkStart w:id="217" w:name="_Ref268102597"/>
      <w:r w:rsidRPr="00123247">
        <w:rPr>
          <w:lang w:eastAsia="es-ES"/>
        </w:rPr>
        <w:t xml:space="preserve">Guttman M.A., E.A. Zerhouni, and E.R. McVeigh. Analysis of cardiac function from MR images, </w:t>
      </w:r>
      <w:r w:rsidRPr="00123247">
        <w:rPr>
          <w:i/>
          <w:lang w:eastAsia="es-ES"/>
        </w:rPr>
        <w:t>IEEE Comput. Graphics</w:t>
      </w:r>
      <w:r w:rsidRPr="00F94565">
        <w:rPr>
          <w:i/>
          <w:lang w:eastAsia="es-ES"/>
        </w:rPr>
        <w:t xml:space="preserve"> Applic</w:t>
      </w:r>
      <w:r w:rsidRPr="00F94565">
        <w:rPr>
          <w:lang w:eastAsia="es-ES"/>
        </w:rPr>
        <w:t>.</w:t>
      </w:r>
      <w:r>
        <w:rPr>
          <w:lang w:eastAsia="es-ES"/>
        </w:rPr>
        <w:t xml:space="preserve"> (</w:t>
      </w:r>
      <w:r w:rsidRPr="00F94565">
        <w:rPr>
          <w:lang w:eastAsia="es-ES"/>
        </w:rPr>
        <w:t>1997</w:t>
      </w:r>
      <w:r>
        <w:rPr>
          <w:lang w:eastAsia="es-ES"/>
        </w:rPr>
        <w:t>), pp. 30-38.</w:t>
      </w:r>
      <w:bookmarkEnd w:id="217"/>
    </w:p>
    <w:p w:rsidR="00EC7B37" w:rsidRDefault="00EC7B37" w:rsidP="00EC7B37">
      <w:pPr>
        <w:pStyle w:val="Prrafodelista"/>
        <w:numPr>
          <w:ilvl w:val="0"/>
          <w:numId w:val="22"/>
        </w:numPr>
        <w:ind w:left="567" w:hanging="567"/>
        <w:rPr>
          <w:lang w:eastAsia="es-ES"/>
        </w:rPr>
      </w:pPr>
      <w:bookmarkStart w:id="218" w:name="_Ref268021221"/>
      <w:bookmarkStart w:id="219" w:name="_Ref268104224"/>
      <w:r w:rsidRPr="00123247">
        <w:t>Ozturk</w:t>
      </w:r>
      <w:r w:rsidRPr="00123247">
        <w:rPr>
          <w:lang w:eastAsia="es-ES"/>
        </w:rPr>
        <w:t xml:space="preserve">, C., J.A. Derbyshire, and E.R.M. McVeigh, </w:t>
      </w:r>
      <w:r w:rsidRPr="00F563A8">
        <w:rPr>
          <w:bCs/>
          <w:iCs/>
          <w:lang w:eastAsia="es-ES"/>
        </w:rPr>
        <w:t>Estimating motion from MRI data</w:t>
      </w:r>
      <w:r w:rsidRPr="00123247">
        <w:rPr>
          <w:i/>
          <w:iCs/>
          <w:lang w:eastAsia="es-ES"/>
        </w:rPr>
        <w:t xml:space="preserve">. </w:t>
      </w:r>
      <w:r w:rsidRPr="00123247">
        <w:rPr>
          <w:i/>
          <w:lang w:eastAsia="es-ES"/>
        </w:rPr>
        <w:t>Proceedings of the IEEE</w:t>
      </w:r>
      <w:r w:rsidRPr="00123247">
        <w:rPr>
          <w:lang w:eastAsia="es-ES"/>
        </w:rPr>
        <w:t xml:space="preserve"> </w:t>
      </w:r>
      <w:r w:rsidRPr="00123247">
        <w:rPr>
          <w:bCs/>
          <w:lang w:eastAsia="es-ES"/>
        </w:rPr>
        <w:t>91</w:t>
      </w:r>
      <w:r w:rsidRPr="00123247">
        <w:rPr>
          <w:lang w:eastAsia="es-ES"/>
        </w:rPr>
        <w:t>(10) (2003), pp. 1627-1648</w:t>
      </w:r>
      <w:bookmarkEnd w:id="218"/>
      <w:r>
        <w:rPr>
          <w:lang w:eastAsia="es-ES"/>
        </w:rPr>
        <w:t>.</w:t>
      </w:r>
      <w:bookmarkEnd w:id="219"/>
    </w:p>
    <w:p w:rsidR="00EC7B37" w:rsidRDefault="00EC7B37" w:rsidP="00EC7B37">
      <w:pPr>
        <w:pStyle w:val="Prrafodelista"/>
        <w:numPr>
          <w:ilvl w:val="0"/>
          <w:numId w:val="22"/>
        </w:numPr>
        <w:ind w:left="567" w:hanging="567"/>
        <w:rPr>
          <w:lang w:eastAsia="es-ES"/>
        </w:rPr>
      </w:pPr>
      <w:bookmarkStart w:id="220" w:name="_Ref268103249"/>
      <w:r>
        <w:rPr>
          <w:lang w:eastAsia="es-ES"/>
        </w:rPr>
        <w:t xml:space="preserve">Zerhouni E, et al. Human Heart: Tagging with MR Imaging—A Method for Noninvasive Assessment of Myocardial Motion. </w:t>
      </w:r>
      <w:r w:rsidRPr="00EC7B37">
        <w:rPr>
          <w:i/>
          <w:lang w:eastAsia="es-ES"/>
        </w:rPr>
        <w:t>Radiology</w:t>
      </w:r>
      <w:r>
        <w:rPr>
          <w:lang w:eastAsia="es-ES"/>
        </w:rPr>
        <w:t xml:space="preserve"> 169 (1) (1988), pp. 59–63.</w:t>
      </w:r>
      <w:bookmarkEnd w:id="220"/>
    </w:p>
    <w:p w:rsidR="00EC7B37" w:rsidRDefault="00EC7B37" w:rsidP="0081533B">
      <w:pPr>
        <w:pStyle w:val="Prrafodelista"/>
        <w:numPr>
          <w:ilvl w:val="0"/>
          <w:numId w:val="22"/>
        </w:numPr>
        <w:ind w:left="567" w:hanging="567"/>
        <w:rPr>
          <w:lang w:eastAsia="es-ES"/>
        </w:rPr>
      </w:pPr>
      <w:bookmarkStart w:id="221" w:name="_Ref268103251"/>
      <w:r>
        <w:rPr>
          <w:lang w:eastAsia="es-ES"/>
        </w:rPr>
        <w:t xml:space="preserve">Axel L, Dougherty L. MR Imaging of Motion with Spatial Modulation of Magnetization. </w:t>
      </w:r>
      <w:r w:rsidRPr="00EC7B37">
        <w:rPr>
          <w:i/>
          <w:lang w:eastAsia="es-ES"/>
        </w:rPr>
        <w:t>Radiology</w:t>
      </w:r>
      <w:r>
        <w:rPr>
          <w:lang w:eastAsia="es-ES"/>
        </w:rPr>
        <w:t xml:space="preserve"> 171 (3) (1989), pp. 841.</w:t>
      </w:r>
      <w:bookmarkEnd w:id="221"/>
    </w:p>
    <w:p w:rsidR="00DB2EF4" w:rsidRDefault="00DB2EF4" w:rsidP="00DB2EF4">
      <w:pPr>
        <w:pStyle w:val="Prrafodelista"/>
        <w:numPr>
          <w:ilvl w:val="0"/>
          <w:numId w:val="22"/>
        </w:numPr>
        <w:ind w:left="567" w:hanging="567"/>
        <w:rPr>
          <w:lang w:eastAsia="es-ES"/>
        </w:rPr>
      </w:pPr>
      <w:bookmarkStart w:id="222" w:name="_Ref268104025"/>
      <w:r>
        <w:rPr>
          <w:lang w:eastAsia="es-ES"/>
        </w:rPr>
        <w:t xml:space="preserve">Bryant DJ, Payne JA, Firmin DN, Longmore DB. Measurement of flow with NMR imaging using a gradient pulse and phase difference technique. </w:t>
      </w:r>
      <w:r w:rsidRPr="00DB2EF4">
        <w:rPr>
          <w:i/>
          <w:lang w:eastAsia="es-ES"/>
        </w:rPr>
        <w:t>J. Comput. Assist. Tomog</w:t>
      </w:r>
      <w:r>
        <w:rPr>
          <w:lang w:eastAsia="es-ES"/>
        </w:rPr>
        <w:t xml:space="preserve"> 8 (2984), pp. 588–593</w:t>
      </w:r>
      <w:bookmarkEnd w:id="222"/>
    </w:p>
    <w:p w:rsidR="005033B2" w:rsidRPr="00123247" w:rsidRDefault="005033B2" w:rsidP="00DB2EF4">
      <w:pPr>
        <w:pStyle w:val="Prrafodelista"/>
        <w:numPr>
          <w:ilvl w:val="0"/>
          <w:numId w:val="22"/>
        </w:numPr>
        <w:ind w:left="567" w:hanging="567"/>
        <w:rPr>
          <w:lang w:eastAsia="es-ES"/>
        </w:rPr>
      </w:pPr>
      <w:bookmarkStart w:id="223" w:name="_Ref268104486"/>
      <w:r w:rsidRPr="005033B2">
        <w:rPr>
          <w:lang w:eastAsia="es-ES"/>
        </w:rPr>
        <w:t xml:space="preserve">Suryan G. Nuclear resonance in flowing liquids. </w:t>
      </w:r>
      <w:r w:rsidRPr="005066F9">
        <w:rPr>
          <w:i/>
          <w:lang w:eastAsia="es-ES"/>
        </w:rPr>
        <w:t>Proc. Indian Acad. Sci</w:t>
      </w:r>
      <w:r w:rsidRPr="005033B2">
        <w:rPr>
          <w:lang w:eastAsia="es-ES"/>
        </w:rPr>
        <w:t xml:space="preserve"> </w:t>
      </w:r>
      <w:r w:rsidR="005066F9">
        <w:rPr>
          <w:lang w:eastAsia="es-ES"/>
        </w:rPr>
        <w:t>(</w:t>
      </w:r>
      <w:r w:rsidRPr="005033B2">
        <w:rPr>
          <w:lang w:eastAsia="es-ES"/>
        </w:rPr>
        <w:t>1951</w:t>
      </w:r>
      <w:r w:rsidR="005066F9">
        <w:rPr>
          <w:lang w:eastAsia="es-ES"/>
        </w:rPr>
        <w:t>), pp.</w:t>
      </w:r>
      <w:r w:rsidRPr="005033B2">
        <w:rPr>
          <w:lang w:eastAsia="es-ES"/>
        </w:rPr>
        <w:t>33:107</w:t>
      </w:r>
      <w:bookmarkEnd w:id="223"/>
    </w:p>
    <w:p w:rsidR="0081533B" w:rsidRPr="00123247" w:rsidRDefault="0081533B" w:rsidP="0081533B">
      <w:pPr>
        <w:pStyle w:val="Prrafodelista"/>
        <w:numPr>
          <w:ilvl w:val="0"/>
          <w:numId w:val="22"/>
        </w:numPr>
        <w:ind w:left="567" w:hanging="567"/>
        <w:rPr>
          <w:lang w:eastAsia="es-ES"/>
        </w:rPr>
      </w:pPr>
      <w:r w:rsidRPr="00123247">
        <w:rPr>
          <w:lang w:eastAsia="es-ES"/>
        </w:rPr>
        <w:t>B. Wuensche and R. Lobb. A toolkit for the visualization of stress and strain tensor ﬁelds in biological tissue, Proceedings of VIP (1999).</w:t>
      </w:r>
    </w:p>
    <w:p w:rsidR="0081533B" w:rsidRDefault="0081533B" w:rsidP="0081533B">
      <w:pPr>
        <w:pStyle w:val="Prrafodelista"/>
        <w:numPr>
          <w:ilvl w:val="0"/>
          <w:numId w:val="22"/>
        </w:numPr>
        <w:ind w:left="567" w:hanging="567"/>
        <w:rPr>
          <w:lang w:eastAsia="es-ES"/>
        </w:rPr>
      </w:pPr>
      <w:bookmarkStart w:id="224" w:name="_Ref268023758"/>
      <w:r w:rsidRPr="00123247">
        <w:rPr>
          <w:lang w:eastAsia="es-ES"/>
        </w:rPr>
        <w:t xml:space="preserve">A. Bajo, MJ. Ledesma Carbayo, C. Santa Marta, E. Pérez David, MA. García Fernández, M. Desco, A. Santos, Cardiac motion analysis from magnetic resonance imaging: cine magnetic resonance versus tagged magnetic resonance, </w:t>
      </w:r>
      <w:r w:rsidRPr="00123247">
        <w:rPr>
          <w:i/>
          <w:lang w:eastAsia="es-ES"/>
        </w:rPr>
        <w:t>Computers in Cardiology</w:t>
      </w:r>
      <w:r w:rsidRPr="00123247">
        <w:rPr>
          <w:lang w:eastAsia="es-ES"/>
        </w:rPr>
        <w:t xml:space="preserve"> 34 (2007), pp. 81-84.</w:t>
      </w:r>
      <w:bookmarkEnd w:id="224"/>
    </w:p>
    <w:p w:rsidR="003B4915" w:rsidRPr="00123247" w:rsidRDefault="003B4915" w:rsidP="0081533B">
      <w:pPr>
        <w:pStyle w:val="Prrafodelista"/>
        <w:numPr>
          <w:ilvl w:val="0"/>
          <w:numId w:val="22"/>
        </w:numPr>
        <w:ind w:left="567" w:hanging="567"/>
        <w:rPr>
          <w:lang w:eastAsia="es-ES"/>
        </w:rPr>
      </w:pPr>
      <w:bookmarkStart w:id="225" w:name="_Ref267767802"/>
      <w:r>
        <w:t xml:space="preserve">Ledesma MJ, Bajo A, Santa Marta C, Pérez E, Caso I, García MA, Santos A, Desco M. Cardiac Motion Analysis From Cine MR Sequences using Non-Rigid Registration Techniques. </w:t>
      </w:r>
      <w:r w:rsidRPr="003B4915">
        <w:rPr>
          <w:i/>
        </w:rPr>
        <w:t>Comput. Cardiol</w:t>
      </w:r>
      <w:r>
        <w:t>., vol33, pp. 65-68, 2006.</w:t>
      </w:r>
      <w:bookmarkEnd w:id="225"/>
    </w:p>
    <w:p w:rsidR="0081533B" w:rsidRPr="00123247" w:rsidRDefault="0081533B" w:rsidP="0081533B">
      <w:pPr>
        <w:pStyle w:val="Prrafodelista"/>
        <w:numPr>
          <w:ilvl w:val="0"/>
          <w:numId w:val="22"/>
        </w:numPr>
        <w:ind w:left="567" w:hanging="567"/>
        <w:rPr>
          <w:lang w:eastAsia="es-ES"/>
        </w:rPr>
      </w:pPr>
      <w:bookmarkStart w:id="226" w:name="_Ref268021181"/>
      <w:r w:rsidRPr="008D34AD">
        <w:rPr>
          <w:lang w:eastAsia="es-ES"/>
        </w:rPr>
        <w:t>G. Vegas-Sánchez-Ferrero</w:t>
      </w:r>
      <w:r>
        <w:rPr>
          <w:lang w:eastAsia="es-ES"/>
        </w:rPr>
        <w:t xml:space="preserve">, A. Tristán Vega, L. Cordero Grande, P. Casaseca </w:t>
      </w:r>
      <w:r w:rsidRPr="00123247">
        <w:rPr>
          <w:lang w:eastAsia="es-ES"/>
        </w:rPr>
        <w:t xml:space="preserve">de la Higuera, S. Aja Fernández, M. Martín Fernández, C. Alberola López, Strain rate tensor estimation in cine cardiac MRI </w:t>
      </w:r>
      <w:r>
        <w:rPr>
          <w:lang w:eastAsia="es-ES"/>
        </w:rPr>
        <w:t>base</w:t>
      </w:r>
      <w:r w:rsidRPr="00123247">
        <w:rPr>
          <w:lang w:eastAsia="es-ES"/>
        </w:rPr>
        <w:t>d</w:t>
      </w:r>
      <w:r>
        <w:rPr>
          <w:lang w:eastAsia="es-ES"/>
        </w:rPr>
        <w:t xml:space="preserve"> </w:t>
      </w:r>
      <w:r w:rsidRPr="00123247">
        <w:rPr>
          <w:lang w:eastAsia="es-ES"/>
        </w:rPr>
        <w:t xml:space="preserve">on elastic image registration, </w:t>
      </w:r>
      <w:r w:rsidRPr="00123247">
        <w:rPr>
          <w:i/>
          <w:lang w:eastAsia="es-ES"/>
        </w:rPr>
        <w:t>IEEE Computer Society Conference on Computer Vision and Pattern Recognition Workshops</w:t>
      </w:r>
      <w:r w:rsidRPr="00123247">
        <w:rPr>
          <w:lang w:eastAsia="es-ES"/>
        </w:rPr>
        <w:t xml:space="preserve"> (2008).</w:t>
      </w:r>
      <w:bookmarkEnd w:id="226"/>
    </w:p>
    <w:p w:rsidR="00A83607" w:rsidRDefault="0081533B">
      <w:pPr>
        <w:pStyle w:val="Prrafodelista"/>
        <w:numPr>
          <w:ilvl w:val="0"/>
          <w:numId w:val="22"/>
        </w:numPr>
        <w:ind w:left="567" w:hanging="567"/>
        <w:rPr>
          <w:lang w:eastAsia="es-ES"/>
        </w:rPr>
        <w:pPrChange w:id="227" w:author="Pablo" w:date="2010-07-08T19:02:00Z">
          <w:pPr/>
        </w:pPrChange>
      </w:pPr>
      <w:bookmarkStart w:id="228" w:name="_Ref272234790"/>
      <w:r w:rsidRPr="008D34AD">
        <w:rPr>
          <w:lang w:eastAsia="es-ES"/>
        </w:rPr>
        <w:t>G. Vegas-Sánchez-Ferrero</w:t>
      </w:r>
      <w:r>
        <w:rPr>
          <w:lang w:eastAsia="es-ES"/>
        </w:rPr>
        <w:t xml:space="preserve">, A. Tristán Vega, L. Cordero Grande, S. Merino Caviedes, P. Casaseca de la Higuera, M. Martín Fernández, Estimación robusta y visualización densa del tensor de strain cardiaco en MRI, </w:t>
      </w:r>
      <w:r w:rsidRPr="00123247">
        <w:rPr>
          <w:i/>
          <w:lang w:eastAsia="es-ES"/>
        </w:rPr>
        <w:t xml:space="preserve">XXVI </w:t>
      </w:r>
      <w:r w:rsidRPr="00123247">
        <w:rPr>
          <w:i/>
          <w:lang w:eastAsia="es-ES"/>
        </w:rPr>
        <w:lastRenderedPageBreak/>
        <w:t>Congreso Anual de la Sociedad Española de Ingeniería Biomédica. Valladolid</w:t>
      </w:r>
      <w:r>
        <w:rPr>
          <w:i/>
          <w:lang w:eastAsia="es-ES"/>
        </w:rPr>
        <w:t>, España,</w:t>
      </w:r>
      <w:r>
        <w:rPr>
          <w:lang w:eastAsia="es-ES"/>
        </w:rPr>
        <w:t xml:space="preserve"> Octubre de </w:t>
      </w:r>
      <w:r w:rsidRPr="00123247">
        <w:rPr>
          <w:lang w:eastAsia="es-ES"/>
        </w:rPr>
        <w:t>2008</w:t>
      </w:r>
      <w:r>
        <w:rPr>
          <w:lang w:eastAsia="es-ES"/>
        </w:rPr>
        <w:t>.</w:t>
      </w:r>
      <w:bookmarkEnd w:id="228"/>
    </w:p>
    <w:p w:rsidR="0081533B" w:rsidRDefault="0081533B" w:rsidP="0081533B">
      <w:pPr>
        <w:pStyle w:val="Prrafodelista"/>
        <w:numPr>
          <w:ilvl w:val="0"/>
          <w:numId w:val="22"/>
        </w:numPr>
        <w:ind w:left="567" w:hanging="567"/>
        <w:rPr>
          <w:lang w:eastAsia="es-ES"/>
        </w:rPr>
      </w:pPr>
      <w:bookmarkStart w:id="229" w:name="_Ref268023921"/>
      <w:r w:rsidRPr="00DA7466">
        <w:rPr>
          <w:lang w:eastAsia="es-ES"/>
        </w:rPr>
        <w:t>Wu</w:t>
      </w:r>
      <w:r w:rsidR="005B7EC1">
        <w:rPr>
          <w:lang w:eastAsia="es-ES"/>
        </w:rPr>
        <w:t>e</w:t>
      </w:r>
      <w:r w:rsidRPr="00DA7466">
        <w:rPr>
          <w:lang w:eastAsia="es-ES"/>
        </w:rPr>
        <w:t xml:space="preserve">nsche, B. The visualization of 3D stress and strain tensor fields. </w:t>
      </w:r>
      <w:r w:rsidRPr="0081533B">
        <w:rPr>
          <w:lang w:eastAsia="es-ES"/>
        </w:rPr>
        <w:t>Proceedings</w:t>
      </w:r>
      <w:r w:rsidRPr="00DA7466">
        <w:rPr>
          <w:i/>
          <w:lang w:eastAsia="es-ES"/>
        </w:rPr>
        <w:t xml:space="preserve"> of the 3rd New Zealand Computer Science Research Student Conference, University of Waikato, Hamilton, New Zealand</w:t>
      </w:r>
      <w:r>
        <w:rPr>
          <w:lang w:eastAsia="es-ES"/>
        </w:rPr>
        <w:t>, Ab</w:t>
      </w:r>
      <w:r w:rsidRPr="00DA7466">
        <w:rPr>
          <w:lang w:eastAsia="es-ES"/>
        </w:rPr>
        <w:t>ril</w:t>
      </w:r>
      <w:r>
        <w:rPr>
          <w:lang w:eastAsia="es-ES"/>
        </w:rPr>
        <w:t xml:space="preserve"> de </w:t>
      </w:r>
      <w:r w:rsidRPr="00DA7466">
        <w:rPr>
          <w:lang w:eastAsia="es-ES"/>
        </w:rPr>
        <w:t>1999, pp. 109-116</w:t>
      </w:r>
      <w:bookmarkEnd w:id="229"/>
      <w:r w:rsidR="005B7EC1">
        <w:rPr>
          <w:lang w:eastAsia="es-ES"/>
        </w:rPr>
        <w:t>.</w:t>
      </w:r>
    </w:p>
    <w:p w:rsidR="005B7EC1" w:rsidRDefault="005B7EC1" w:rsidP="005B7EC1">
      <w:pPr>
        <w:pStyle w:val="Prrafodelista"/>
        <w:numPr>
          <w:ilvl w:val="0"/>
          <w:numId w:val="22"/>
        </w:numPr>
        <w:ind w:left="567" w:hanging="567"/>
      </w:pPr>
      <w:bookmarkStart w:id="230" w:name="_Ref267767833"/>
      <w:r>
        <w:rPr>
          <w:lang w:eastAsia="es-ES"/>
        </w:rPr>
        <w:t>Maurice</w:t>
      </w:r>
      <w:r>
        <w:t xml:space="preserve"> R, Daronat M, Ohayon J, Stoyanova E, Foster F, Cloutier G. Non-invasive high frequency vascular ultrasound elastography. </w:t>
      </w:r>
      <w:r w:rsidRPr="006E1A32">
        <w:rPr>
          <w:i/>
        </w:rPr>
        <w:t>Phys. Med. Biol</w:t>
      </w:r>
      <w:r>
        <w:t>., vol. 50, pp. 1611-1628, 2005.</w:t>
      </w:r>
      <w:bookmarkEnd w:id="230"/>
    </w:p>
    <w:p w:rsidR="005B7EC1" w:rsidRPr="00DA7466" w:rsidRDefault="005B7EC1" w:rsidP="005B7EC1">
      <w:pPr>
        <w:pStyle w:val="Prrafodelista"/>
        <w:numPr>
          <w:ilvl w:val="0"/>
          <w:numId w:val="22"/>
        </w:numPr>
        <w:ind w:left="567" w:hanging="567"/>
      </w:pPr>
      <w:bookmarkStart w:id="231" w:name="_Ref267767834"/>
      <w:r>
        <w:rPr>
          <w:lang w:eastAsia="es-ES"/>
        </w:rPr>
        <w:t>Krouskop</w:t>
      </w:r>
      <w:r>
        <w:t xml:space="preserve"> T, Wheeler T, Kallel F, Garra B, Hall T. Elastic moduli of breast and prostate tissue under compression. </w:t>
      </w:r>
      <w:r w:rsidRPr="006E1A32">
        <w:rPr>
          <w:i/>
        </w:rPr>
        <w:t>Ultrason. imaging</w:t>
      </w:r>
      <w:r>
        <w:t>, vol. 20, pp. 260-274, 1998.</w:t>
      </w:r>
      <w:bookmarkEnd w:id="231"/>
    </w:p>
    <w:p w:rsidR="0081533B" w:rsidRDefault="0081533B" w:rsidP="0081533B">
      <w:pPr>
        <w:pStyle w:val="Prrafodelista"/>
        <w:numPr>
          <w:ilvl w:val="0"/>
          <w:numId w:val="22"/>
        </w:numPr>
        <w:ind w:left="567" w:hanging="567"/>
        <w:rPr>
          <w:lang w:eastAsia="es-ES"/>
        </w:rPr>
      </w:pPr>
      <w:bookmarkStart w:id="232" w:name="_Ref268105775"/>
      <w:r>
        <w:rPr>
          <w:lang w:eastAsia="es-ES"/>
        </w:rPr>
        <w:t xml:space="preserve">P. Selskog, E. Heiberg, T. Ebbers, L. Wigström, M. Karlsson, Kinematics of the heart: strain-rate imaging from time-resolved three-dimensional phase contrast MRI, </w:t>
      </w:r>
      <w:r>
        <w:rPr>
          <w:i/>
          <w:lang w:eastAsia="es-ES"/>
        </w:rPr>
        <w:t xml:space="preserve">IEEE Transactions on Medical Imagin, vol. 21, no. 9 </w:t>
      </w:r>
      <w:r>
        <w:rPr>
          <w:lang w:eastAsia="es-ES"/>
        </w:rPr>
        <w:t>(2002).</w:t>
      </w:r>
      <w:bookmarkEnd w:id="232"/>
    </w:p>
    <w:p w:rsidR="0081533B" w:rsidRDefault="0081533B" w:rsidP="0081533B">
      <w:pPr>
        <w:pStyle w:val="Prrafodelista"/>
        <w:numPr>
          <w:ilvl w:val="0"/>
          <w:numId w:val="22"/>
        </w:numPr>
        <w:ind w:left="567" w:hanging="567"/>
        <w:rPr>
          <w:lang w:eastAsia="es-ES"/>
        </w:rPr>
      </w:pPr>
      <w:bookmarkStart w:id="233" w:name="_Ref268105226"/>
      <w:r>
        <w:rPr>
          <w:lang w:eastAsia="es-ES"/>
        </w:rPr>
        <w:t xml:space="preserve">S. Merino Caviedes, M. Martín Fernández, A general interpolation method for symmetric second-rank tensors in two dimensions, </w:t>
      </w:r>
      <w:r>
        <w:rPr>
          <w:i/>
          <w:lang w:eastAsia="es-ES"/>
        </w:rPr>
        <w:t>International Symposium on Biomedical Imaging, Paris, France,</w:t>
      </w:r>
      <w:r>
        <w:rPr>
          <w:lang w:eastAsia="es-ES"/>
        </w:rPr>
        <w:t xml:space="preserve"> Mayo de 2008.</w:t>
      </w:r>
      <w:bookmarkEnd w:id="233"/>
    </w:p>
    <w:p w:rsidR="0081533B" w:rsidRDefault="0081533B" w:rsidP="0081533B">
      <w:pPr>
        <w:pStyle w:val="Prrafodelista"/>
        <w:numPr>
          <w:ilvl w:val="0"/>
          <w:numId w:val="22"/>
        </w:numPr>
        <w:ind w:left="567" w:hanging="567"/>
        <w:rPr>
          <w:lang w:eastAsia="es-ES"/>
        </w:rPr>
      </w:pPr>
      <w:r>
        <w:rPr>
          <w:lang w:eastAsia="es-ES"/>
        </w:rPr>
        <w:t xml:space="preserve">Absjorn Stoylen, Strain rate imaging of the left ventricle by ultrasound. Feasibility, clinical validation and physiological aspects. </w:t>
      </w:r>
    </w:p>
    <w:p w:rsidR="0081533B" w:rsidRDefault="0081533B" w:rsidP="0081533B">
      <w:pPr>
        <w:pStyle w:val="Prrafodelista"/>
        <w:numPr>
          <w:ilvl w:val="0"/>
          <w:numId w:val="22"/>
        </w:numPr>
        <w:ind w:left="567" w:hanging="567"/>
        <w:rPr>
          <w:lang w:eastAsia="es-ES"/>
        </w:rPr>
      </w:pPr>
      <w:r w:rsidRPr="00DA7466">
        <w:rPr>
          <w:lang w:eastAsia="es-ES"/>
        </w:rPr>
        <w:t xml:space="preserve">Constantine G, Shan K, Flamm SD, Sivananthan MU. Role of MRI in clinical cardiology. </w:t>
      </w:r>
      <w:r w:rsidRPr="00DB102E">
        <w:rPr>
          <w:i/>
          <w:lang w:eastAsia="es-ES"/>
        </w:rPr>
        <w:t>The Lancet</w:t>
      </w:r>
      <w:r>
        <w:rPr>
          <w:lang w:eastAsia="es-ES"/>
        </w:rPr>
        <w:t xml:space="preserve"> 363 (</w:t>
      </w:r>
      <w:r w:rsidRPr="00DA7466">
        <w:rPr>
          <w:lang w:eastAsia="es-ES"/>
        </w:rPr>
        <w:t>2004</w:t>
      </w:r>
      <w:r>
        <w:rPr>
          <w:lang w:eastAsia="es-ES"/>
        </w:rPr>
        <w:t>), pp. 2</w:t>
      </w:r>
      <w:r w:rsidRPr="00DA7466">
        <w:rPr>
          <w:lang w:eastAsia="es-ES"/>
        </w:rPr>
        <w:t>162–2171</w:t>
      </w:r>
      <w:r>
        <w:rPr>
          <w:lang w:eastAsia="es-ES"/>
        </w:rPr>
        <w:t>.</w:t>
      </w:r>
    </w:p>
    <w:p w:rsidR="0081533B" w:rsidRDefault="0081533B" w:rsidP="0081533B">
      <w:pPr>
        <w:pStyle w:val="Prrafodelista"/>
        <w:numPr>
          <w:ilvl w:val="0"/>
          <w:numId w:val="22"/>
        </w:numPr>
        <w:ind w:left="567" w:hanging="567"/>
        <w:rPr>
          <w:lang w:eastAsia="es-ES"/>
        </w:rPr>
      </w:pPr>
      <w:r w:rsidRPr="00DA7466">
        <w:rPr>
          <w:lang w:eastAsia="es-ES"/>
        </w:rPr>
        <w:t>Sutherland GR, Di Salvo G, Claus P, D'hooge J, Bijnens B.</w:t>
      </w:r>
      <w:r>
        <w:rPr>
          <w:lang w:eastAsia="es-ES"/>
        </w:rPr>
        <w:t>,</w:t>
      </w:r>
      <w:r w:rsidRPr="00DA7466">
        <w:rPr>
          <w:lang w:eastAsia="es-ES"/>
        </w:rPr>
        <w:t xml:space="preserve"> Strain and strain rate imaging: a new clinical approach to quantifying regional myocardial </w:t>
      </w:r>
      <w:r>
        <w:rPr>
          <w:lang w:eastAsia="es-ES"/>
        </w:rPr>
        <w:t xml:space="preserve">function, </w:t>
      </w:r>
      <w:r w:rsidRPr="00DB102E">
        <w:rPr>
          <w:i/>
          <w:lang w:eastAsia="es-ES"/>
        </w:rPr>
        <w:t>Journal of the American Society of Echocardiography</w:t>
      </w:r>
      <w:r w:rsidRPr="00A21A49">
        <w:rPr>
          <w:lang w:eastAsia="es-ES"/>
        </w:rPr>
        <w:t xml:space="preserve"> </w:t>
      </w:r>
      <w:r>
        <w:rPr>
          <w:lang w:eastAsia="es-ES"/>
        </w:rPr>
        <w:t>17 (</w:t>
      </w:r>
      <w:r w:rsidRPr="00DA7466">
        <w:rPr>
          <w:lang w:eastAsia="es-ES"/>
        </w:rPr>
        <w:t>2004</w:t>
      </w:r>
      <w:r>
        <w:rPr>
          <w:lang w:eastAsia="es-ES"/>
        </w:rPr>
        <w:t xml:space="preserve">), pp. </w:t>
      </w:r>
      <w:r w:rsidRPr="00DA7466">
        <w:rPr>
          <w:lang w:eastAsia="es-ES"/>
        </w:rPr>
        <w:t>788-802.</w:t>
      </w:r>
    </w:p>
    <w:p w:rsidR="0081533B" w:rsidRDefault="0081533B" w:rsidP="0081533B">
      <w:pPr>
        <w:pStyle w:val="Prrafodelista"/>
        <w:numPr>
          <w:ilvl w:val="0"/>
          <w:numId w:val="22"/>
        </w:numPr>
        <w:ind w:left="567" w:hanging="567"/>
        <w:rPr>
          <w:lang w:eastAsia="es-ES"/>
        </w:rPr>
      </w:pPr>
      <w:bookmarkStart w:id="234" w:name="_Ref268108293"/>
      <w:r>
        <w:rPr>
          <w:lang w:eastAsia="es-ES"/>
        </w:rPr>
        <w:t>Luis Ibáñez, Will S</w:t>
      </w:r>
      <w:r w:rsidR="00DB102E">
        <w:rPr>
          <w:lang w:eastAsia="es-ES"/>
        </w:rPr>
        <w:t xml:space="preserve">chroeder, Lydia Ng, Josh Cates and the Insight Software Consortium. </w:t>
      </w:r>
      <w:r w:rsidR="00DB102E" w:rsidRPr="00DB102E">
        <w:rPr>
          <w:lang w:eastAsia="es-ES"/>
        </w:rPr>
        <w:t>The ITK Software Guide</w:t>
      </w:r>
      <w:r w:rsidR="00DB102E">
        <w:rPr>
          <w:lang w:eastAsia="es-ES"/>
        </w:rPr>
        <w:t>. Segunda edición, Noviembre de 2005.</w:t>
      </w:r>
      <w:bookmarkEnd w:id="234"/>
    </w:p>
    <w:p w:rsidR="00DB102E" w:rsidRDefault="00DB102E" w:rsidP="0081533B">
      <w:pPr>
        <w:pStyle w:val="Prrafodelista"/>
        <w:numPr>
          <w:ilvl w:val="0"/>
          <w:numId w:val="22"/>
        </w:numPr>
        <w:ind w:left="567" w:hanging="567"/>
        <w:rPr>
          <w:lang w:eastAsia="es-ES"/>
        </w:rPr>
      </w:pPr>
      <w:bookmarkStart w:id="235" w:name="_Ref268108263"/>
      <w:r>
        <w:rPr>
          <w:lang w:eastAsia="es-ES"/>
        </w:rPr>
        <w:t xml:space="preserve">Insight Segmentation and Registration Tool (ITK). </w:t>
      </w:r>
      <w:hyperlink r:id="rId74" w:history="1">
        <w:r>
          <w:rPr>
            <w:rStyle w:val="Hipervnculo"/>
          </w:rPr>
          <w:t>http://www.itk.org/</w:t>
        </w:r>
      </w:hyperlink>
      <w:r w:rsidR="00847F6F">
        <w:t>. Online: Jul</w:t>
      </w:r>
      <w:r>
        <w:t>io de 2010.</w:t>
      </w:r>
      <w:bookmarkEnd w:id="235"/>
    </w:p>
    <w:p w:rsidR="00DB102E" w:rsidRDefault="00847F6F" w:rsidP="0081533B">
      <w:pPr>
        <w:pStyle w:val="Prrafodelista"/>
        <w:numPr>
          <w:ilvl w:val="0"/>
          <w:numId w:val="22"/>
        </w:numPr>
        <w:ind w:left="567" w:hanging="567"/>
        <w:rPr>
          <w:lang w:eastAsia="es-ES"/>
        </w:rPr>
      </w:pPr>
      <w:bookmarkStart w:id="236" w:name="_Ref268108351"/>
      <w:r>
        <w:t>Schroeder W.J., Martin K, Lorensen B, The Visualization Toolkit, An Object-Oriented Approach to 3D Graphics. Tercera edición (2002).</w:t>
      </w:r>
      <w:bookmarkEnd w:id="236"/>
    </w:p>
    <w:p w:rsidR="00DB102E" w:rsidRDefault="00DB102E" w:rsidP="00DB102E">
      <w:pPr>
        <w:pStyle w:val="Prrafodelista"/>
        <w:numPr>
          <w:ilvl w:val="0"/>
          <w:numId w:val="22"/>
        </w:numPr>
        <w:ind w:left="567" w:hanging="567"/>
        <w:rPr>
          <w:lang w:eastAsia="es-ES"/>
        </w:rPr>
      </w:pPr>
      <w:bookmarkStart w:id="237" w:name="_Ref268108398"/>
      <w:r>
        <w:t xml:space="preserve">Schroeder W.J., Avila L.S., Hoffman W., Visualizing with VTK: A Tutorial. </w:t>
      </w:r>
      <w:r w:rsidRPr="00DB102E">
        <w:rPr>
          <w:i/>
        </w:rPr>
        <w:t>IEEE Computer Graphics and Applications</w:t>
      </w:r>
      <w:r>
        <w:t>, vol. 20, no. 5, pp.20–27, 2000</w:t>
      </w:r>
      <w:bookmarkEnd w:id="237"/>
    </w:p>
    <w:p w:rsidR="00DB102E" w:rsidRDefault="00DB102E" w:rsidP="0081533B">
      <w:pPr>
        <w:pStyle w:val="Prrafodelista"/>
        <w:numPr>
          <w:ilvl w:val="0"/>
          <w:numId w:val="22"/>
        </w:numPr>
        <w:ind w:left="567" w:hanging="567"/>
        <w:rPr>
          <w:lang w:eastAsia="es-ES"/>
        </w:rPr>
      </w:pPr>
      <w:bookmarkStart w:id="238" w:name="_Ref268108327"/>
      <w:r>
        <w:t xml:space="preserve">The Visualization Toolkit (VTK). </w:t>
      </w:r>
      <w:hyperlink r:id="rId75" w:history="1">
        <w:r>
          <w:rPr>
            <w:rStyle w:val="Hipervnculo"/>
          </w:rPr>
          <w:t>http://www.vtk.org/</w:t>
        </w:r>
      </w:hyperlink>
      <w:r>
        <w:t>. Online: Ju</w:t>
      </w:r>
      <w:r w:rsidR="00847F6F">
        <w:t>l</w:t>
      </w:r>
      <w:r>
        <w:t>io de 2010.</w:t>
      </w:r>
      <w:bookmarkEnd w:id="238"/>
    </w:p>
    <w:p w:rsidR="00DB102E" w:rsidRDefault="00DB102E" w:rsidP="0081533B">
      <w:pPr>
        <w:pStyle w:val="Prrafodelista"/>
        <w:numPr>
          <w:ilvl w:val="0"/>
          <w:numId w:val="22"/>
        </w:numPr>
        <w:ind w:left="567" w:hanging="567"/>
        <w:rPr>
          <w:lang w:eastAsia="es-ES"/>
        </w:rPr>
      </w:pPr>
      <w:bookmarkStart w:id="239" w:name="_Ref268108542"/>
      <w:r>
        <w:rPr>
          <w:lang w:eastAsia="es-ES"/>
        </w:rPr>
        <w:t xml:space="preserve">Constantini F, Gibson D, Melcher M, Schlosser A, Spitzak B, Sweet M. </w:t>
      </w:r>
      <w:r>
        <w:rPr>
          <w:i/>
          <w:lang w:eastAsia="es-ES"/>
        </w:rPr>
        <w:t>FLTK Programming Manual</w:t>
      </w:r>
      <w:r>
        <w:rPr>
          <w:lang w:eastAsia="es-ES"/>
        </w:rPr>
        <w:t>. Abril de 2010.</w:t>
      </w:r>
      <w:bookmarkEnd w:id="239"/>
    </w:p>
    <w:p w:rsidR="00847F6F" w:rsidRDefault="00847F6F" w:rsidP="00847F6F">
      <w:pPr>
        <w:pStyle w:val="Prrafodelista"/>
        <w:numPr>
          <w:ilvl w:val="0"/>
          <w:numId w:val="22"/>
        </w:numPr>
        <w:ind w:left="567" w:hanging="567"/>
        <w:rPr>
          <w:lang w:eastAsia="es-ES"/>
        </w:rPr>
      </w:pPr>
      <w:bookmarkStart w:id="240" w:name="_Ref268108438"/>
      <w:r>
        <w:rPr>
          <w:lang w:eastAsia="es-ES"/>
        </w:rPr>
        <w:t xml:space="preserve">Fast Light Toolkit (FLTK). </w:t>
      </w:r>
      <w:hyperlink r:id="rId76" w:history="1">
        <w:r>
          <w:rPr>
            <w:rStyle w:val="Hipervnculo"/>
          </w:rPr>
          <w:t>http://fltk.org/</w:t>
        </w:r>
      </w:hyperlink>
      <w:r>
        <w:t>. Online: Julio de 2010.</w:t>
      </w:r>
      <w:bookmarkEnd w:id="240"/>
    </w:p>
    <w:p w:rsidR="0081533B" w:rsidRDefault="00847F6F" w:rsidP="00847F6F">
      <w:pPr>
        <w:pStyle w:val="Prrafodelista"/>
        <w:numPr>
          <w:ilvl w:val="0"/>
          <w:numId w:val="22"/>
        </w:numPr>
        <w:ind w:left="567" w:hanging="567"/>
        <w:rPr>
          <w:lang w:eastAsia="es-ES"/>
        </w:rPr>
      </w:pPr>
      <w:bookmarkStart w:id="241" w:name="_Ref268108556"/>
      <w:r w:rsidRPr="00847F6F">
        <w:t>CMake, the cross-platform, open-source build system</w:t>
      </w:r>
      <w:r>
        <w:t xml:space="preserve">. </w:t>
      </w:r>
      <w:hyperlink r:id="rId77" w:history="1">
        <w:r>
          <w:rPr>
            <w:rStyle w:val="Hipervnculo"/>
          </w:rPr>
          <w:t>http://www.cmake.org/</w:t>
        </w:r>
      </w:hyperlink>
      <w:r>
        <w:t>. Online: Julio de 2010</w:t>
      </w:r>
      <w:bookmarkEnd w:id="241"/>
    </w:p>
    <w:p w:rsidR="0081533B" w:rsidRDefault="0081533B" w:rsidP="0081533B">
      <w:pPr>
        <w:pStyle w:val="Prrafodelista"/>
        <w:numPr>
          <w:ilvl w:val="0"/>
          <w:numId w:val="22"/>
        </w:numPr>
        <w:ind w:left="567" w:hanging="567"/>
        <w:rPr>
          <w:lang w:eastAsia="es-ES"/>
        </w:rPr>
      </w:pPr>
      <w:bookmarkStart w:id="242" w:name="_Ref268108676"/>
      <w:r>
        <w:rPr>
          <w:lang w:eastAsia="es-ES"/>
        </w:rPr>
        <w:t>R. Cárden</w:t>
      </w:r>
      <w:r w:rsidR="003D527C">
        <w:rPr>
          <w:lang w:eastAsia="es-ES"/>
        </w:rPr>
        <w:t>e</w:t>
      </w:r>
      <w:r>
        <w:rPr>
          <w:lang w:eastAsia="es-ES"/>
        </w:rPr>
        <w:t>s Almeida, UsimagTool: a tool for ultrasound images visualization and processing.</w:t>
      </w:r>
      <w:bookmarkEnd w:id="242"/>
    </w:p>
    <w:p w:rsidR="0081533B" w:rsidRPr="00105508" w:rsidRDefault="003D527C" w:rsidP="0081533B">
      <w:pPr>
        <w:pStyle w:val="Prrafodelista"/>
        <w:numPr>
          <w:ilvl w:val="0"/>
          <w:numId w:val="22"/>
        </w:numPr>
        <w:ind w:left="567" w:hanging="567"/>
        <w:rPr>
          <w:lang w:eastAsia="es-ES"/>
        </w:rPr>
      </w:pPr>
      <w:bookmarkStart w:id="243" w:name="_Ref268108678"/>
      <w:r>
        <w:rPr>
          <w:lang w:eastAsia="es-ES"/>
        </w:rPr>
        <w:t>R. Cárdene</w:t>
      </w:r>
      <w:r w:rsidR="0081533B">
        <w:rPr>
          <w:lang w:eastAsia="es-ES"/>
        </w:rPr>
        <w:t xml:space="preserve">s Almeida, A. Tristán Vega, G. Vegas Sánchez-Ferrero, S. Aja Fernández, V. García Pérez, E. Muñoz Moreno, R. de Luis García, J. González Fernández, D. Sosa Cabrera, K. Krissian, S. Kieffer, UsimagTool: an sopen </w:t>
      </w:r>
      <w:r w:rsidR="0081533B">
        <w:rPr>
          <w:lang w:eastAsia="es-ES"/>
        </w:rPr>
        <w:lastRenderedPageBreak/>
        <w:t xml:space="preserve">source freeware software for ultrasound imaging and elastography, </w:t>
      </w:r>
      <w:r w:rsidR="0081533B">
        <w:rPr>
          <w:i/>
          <w:lang w:eastAsia="es-ES"/>
        </w:rPr>
        <w:t xml:space="preserve">Proceedings of the eNTERFACE’07 Workshop on Multimodal Interfaces, Istanbul, Turkey, </w:t>
      </w:r>
      <w:r w:rsidR="0081533B" w:rsidRPr="008559C4">
        <w:rPr>
          <w:lang w:eastAsia="es-ES"/>
        </w:rPr>
        <w:t>Julio-Agosto de 2007</w:t>
      </w:r>
      <w:r w:rsidR="0081533B">
        <w:rPr>
          <w:i/>
          <w:lang w:eastAsia="es-ES"/>
        </w:rPr>
        <w:t>.</w:t>
      </w:r>
      <w:bookmarkEnd w:id="243"/>
    </w:p>
    <w:p w:rsidR="00105508" w:rsidRPr="00105508" w:rsidRDefault="00105508" w:rsidP="00105508">
      <w:pPr>
        <w:pStyle w:val="Prrafodelista"/>
        <w:numPr>
          <w:ilvl w:val="0"/>
          <w:numId w:val="22"/>
        </w:numPr>
        <w:ind w:left="567" w:hanging="567"/>
        <w:rPr>
          <w:rFonts w:eastAsia="Times New Roman" w:cstheme="minorHAnsi"/>
          <w:color w:val="000000"/>
          <w:szCs w:val="24"/>
          <w:lang w:eastAsia="es-ES"/>
        </w:rPr>
      </w:pPr>
      <w:bookmarkStart w:id="244" w:name="_Ref272311162"/>
      <w:r>
        <w:rPr>
          <w:rFonts w:cstheme="minorHAnsi"/>
          <w:szCs w:val="24"/>
          <w:lang w:eastAsia="es-ES"/>
        </w:rPr>
        <w:t>R.</w:t>
      </w:r>
      <w:r>
        <w:rPr>
          <w:rFonts w:eastAsia="Times New Roman" w:cstheme="minorHAnsi"/>
          <w:color w:val="000000"/>
          <w:szCs w:val="24"/>
          <w:lang w:eastAsia="es-ES"/>
        </w:rPr>
        <w:t xml:space="preserve"> Cárdenes, E. Muñ</w:t>
      </w:r>
      <w:r w:rsidRPr="00105508">
        <w:rPr>
          <w:rFonts w:eastAsia="Times New Roman" w:cstheme="minorHAnsi"/>
          <w:color w:val="000000"/>
          <w:szCs w:val="24"/>
          <w:lang w:eastAsia="es-ES"/>
        </w:rPr>
        <w:t xml:space="preserve">oz-Moreno, </w:t>
      </w:r>
      <w:r>
        <w:rPr>
          <w:rFonts w:eastAsia="Times New Roman" w:cstheme="minorHAnsi"/>
          <w:color w:val="000000"/>
          <w:szCs w:val="24"/>
          <w:lang w:eastAsia="es-ES"/>
        </w:rPr>
        <w:t>A. Tristán-Vega, Marcos Martín-Ferná</w:t>
      </w:r>
      <w:r w:rsidRPr="00105508">
        <w:rPr>
          <w:rFonts w:eastAsia="Times New Roman" w:cstheme="minorHAnsi"/>
          <w:color w:val="000000"/>
          <w:szCs w:val="24"/>
          <w:lang w:eastAsia="es-ES"/>
        </w:rPr>
        <w:t xml:space="preserve">ndez, Saturn: A software application of tensor utilities for research in neuroimaging, </w:t>
      </w:r>
      <w:r w:rsidRPr="00105508">
        <w:rPr>
          <w:rFonts w:eastAsia="Times New Roman" w:cstheme="minorHAnsi"/>
          <w:i/>
          <w:color w:val="000000"/>
          <w:szCs w:val="24"/>
          <w:lang w:eastAsia="es-ES"/>
        </w:rPr>
        <w:t>Computer Methods and Programs in Biomedicine</w:t>
      </w:r>
      <w:r w:rsidRPr="00105508">
        <w:rPr>
          <w:rFonts w:eastAsia="Times New Roman" w:cstheme="minorHAnsi"/>
          <w:color w:val="000000"/>
          <w:szCs w:val="24"/>
          <w:lang w:eastAsia="es-ES"/>
        </w:rPr>
        <w:t xml:space="preserve"> 97 </w:t>
      </w:r>
      <w:r>
        <w:rPr>
          <w:rFonts w:eastAsia="Times New Roman" w:cstheme="minorHAnsi"/>
          <w:color w:val="000000"/>
          <w:szCs w:val="24"/>
          <w:lang w:eastAsia="es-ES"/>
        </w:rPr>
        <w:t>(</w:t>
      </w:r>
      <w:r w:rsidRPr="00105508">
        <w:rPr>
          <w:rFonts w:eastAsia="Times New Roman" w:cstheme="minorHAnsi"/>
          <w:color w:val="000000"/>
          <w:szCs w:val="24"/>
          <w:lang w:eastAsia="es-ES"/>
        </w:rPr>
        <w:t>2010</w:t>
      </w:r>
      <w:r>
        <w:rPr>
          <w:rFonts w:eastAsia="Times New Roman" w:cstheme="minorHAnsi"/>
          <w:color w:val="000000"/>
          <w:szCs w:val="24"/>
          <w:lang w:eastAsia="es-ES"/>
        </w:rPr>
        <w:t>), pp.</w:t>
      </w:r>
      <w:r w:rsidRPr="00105508">
        <w:rPr>
          <w:rFonts w:eastAsia="Times New Roman" w:cstheme="minorHAnsi"/>
          <w:color w:val="000000"/>
          <w:szCs w:val="24"/>
          <w:lang w:eastAsia="es-ES"/>
        </w:rPr>
        <w:t xml:space="preserve"> 264-279</w:t>
      </w:r>
      <w:bookmarkEnd w:id="244"/>
    </w:p>
    <w:p w:rsidR="0081533B" w:rsidRDefault="00B21880" w:rsidP="0081533B">
      <w:pPr>
        <w:pStyle w:val="Prrafodelista"/>
        <w:numPr>
          <w:ilvl w:val="0"/>
          <w:numId w:val="22"/>
        </w:numPr>
        <w:ind w:left="567" w:hanging="567"/>
        <w:rPr>
          <w:lang w:eastAsia="es-ES"/>
        </w:rPr>
      </w:pPr>
      <w:bookmarkStart w:id="245" w:name="_Ref268024187"/>
      <w:r>
        <w:rPr>
          <w:lang w:eastAsia="es-ES"/>
        </w:rPr>
        <w:t>UsimagTool Software. Laboratorio de Procesado de Imagen (LPI)</w:t>
      </w:r>
      <w:r w:rsidR="0081533B">
        <w:rPr>
          <w:lang w:eastAsia="es-ES"/>
        </w:rPr>
        <w:t xml:space="preserve"> </w:t>
      </w:r>
      <w:hyperlink r:id="rId78" w:history="1">
        <w:r w:rsidR="0081533B">
          <w:rPr>
            <w:rStyle w:val="Hipervnculo"/>
          </w:rPr>
          <w:t>http://www.lpi.tel.uva.es/usimagtool/</w:t>
        </w:r>
      </w:hyperlink>
      <w:bookmarkEnd w:id="245"/>
    </w:p>
    <w:p w:rsidR="0081533B" w:rsidRDefault="0081533B" w:rsidP="0081533B">
      <w:pPr>
        <w:pStyle w:val="Prrafodelista"/>
        <w:numPr>
          <w:ilvl w:val="0"/>
          <w:numId w:val="22"/>
        </w:numPr>
        <w:ind w:left="567" w:hanging="567"/>
        <w:rPr>
          <w:lang w:eastAsia="es-ES"/>
        </w:rPr>
      </w:pPr>
      <w:bookmarkStart w:id="246" w:name="_Ref268108717"/>
      <w:r>
        <w:rPr>
          <w:lang w:eastAsia="es-ES"/>
        </w:rPr>
        <w:t>S. Merino Caviedes, M. Martín Fernández, User Interfaces to Interact with Tensor Fields.</w:t>
      </w:r>
      <w:bookmarkEnd w:id="246"/>
    </w:p>
    <w:p w:rsidR="0081533B" w:rsidRDefault="0081533B" w:rsidP="0081533B">
      <w:pPr>
        <w:pStyle w:val="Prrafodelista"/>
        <w:numPr>
          <w:ilvl w:val="0"/>
          <w:numId w:val="22"/>
        </w:numPr>
        <w:ind w:left="567" w:hanging="567"/>
        <w:rPr>
          <w:lang w:eastAsia="es-ES"/>
        </w:rPr>
      </w:pPr>
      <w:bookmarkStart w:id="247" w:name="_Ref268024140"/>
      <w:r>
        <w:rPr>
          <w:lang w:eastAsia="es-ES"/>
        </w:rPr>
        <w:t xml:space="preserve">3D Slicer. Medical Visualization and Processing Environment for Research. </w:t>
      </w:r>
      <w:hyperlink r:id="rId79" w:history="1">
        <w:r>
          <w:rPr>
            <w:rStyle w:val="Hipervnculo"/>
          </w:rPr>
          <w:t>http://www.slicer.org/</w:t>
        </w:r>
      </w:hyperlink>
      <w:r>
        <w:t>. Online: Junio 2010.</w:t>
      </w:r>
      <w:bookmarkEnd w:id="247"/>
    </w:p>
    <w:p w:rsidR="0081533B" w:rsidRDefault="0081533B" w:rsidP="0081533B">
      <w:pPr>
        <w:pStyle w:val="Prrafodelista"/>
        <w:numPr>
          <w:ilvl w:val="0"/>
          <w:numId w:val="22"/>
        </w:numPr>
        <w:ind w:left="567" w:hanging="567"/>
        <w:rPr>
          <w:lang w:eastAsia="es-ES"/>
        </w:rPr>
      </w:pPr>
      <w:bookmarkStart w:id="248" w:name="_Ref268108752"/>
      <w:r>
        <w:rPr>
          <w:lang w:eastAsia="es-ES"/>
        </w:rPr>
        <w:t xml:space="preserve">P. Fillard, N. Toussaint, X. Pennec, MedINRIA: DT-MRI processing and visualization software, </w:t>
      </w:r>
      <w:r>
        <w:rPr>
          <w:i/>
          <w:lang w:eastAsia="es-ES"/>
        </w:rPr>
        <w:t>Similar NoE Tensor Workshop, Las Palmas</w:t>
      </w:r>
      <w:r>
        <w:rPr>
          <w:lang w:eastAsia="es-ES"/>
        </w:rPr>
        <w:t>, Noviembre de 2006.</w:t>
      </w:r>
      <w:bookmarkEnd w:id="248"/>
    </w:p>
    <w:p w:rsidR="0081533B" w:rsidRDefault="0081533B" w:rsidP="0081533B">
      <w:pPr>
        <w:pStyle w:val="Prrafodelista"/>
        <w:numPr>
          <w:ilvl w:val="0"/>
          <w:numId w:val="22"/>
        </w:numPr>
        <w:ind w:left="567" w:hanging="567"/>
        <w:rPr>
          <w:lang w:eastAsia="es-ES"/>
        </w:rPr>
      </w:pPr>
      <w:bookmarkStart w:id="249" w:name="_Ref268024151"/>
      <w:r>
        <w:rPr>
          <w:lang w:eastAsia="es-ES"/>
        </w:rPr>
        <w:t xml:space="preserve">MedINRIA. Asclepios Research Project - INRIA Sophia Antipolis </w:t>
      </w:r>
      <w:hyperlink r:id="rId80" w:history="1">
        <w:r w:rsidRPr="00794B30">
          <w:rPr>
            <w:rStyle w:val="Hipervnculo"/>
          </w:rPr>
          <w:t>http://www-sop.inria.fr/asclepios/software/MedINRIA/</w:t>
        </w:r>
      </w:hyperlink>
      <w:r>
        <w:t>. Online: Junio 2010.</w:t>
      </w:r>
      <w:bookmarkEnd w:id="249"/>
    </w:p>
    <w:p w:rsidR="0081533B" w:rsidRPr="0081533B" w:rsidRDefault="0081533B" w:rsidP="0081533B"/>
    <w:sectPr w:rsidR="0081533B" w:rsidRPr="0081533B" w:rsidSect="003F5AE0">
      <w:headerReference w:type="even" r:id="rId81"/>
      <w:headerReference w:type="default" r:id="rId82"/>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512C" w:rsidRDefault="0048512C" w:rsidP="00377872">
      <w:pPr>
        <w:spacing w:after="0"/>
      </w:pPr>
      <w:r>
        <w:separator/>
      </w:r>
    </w:p>
  </w:endnote>
  <w:endnote w:type="continuationSeparator" w:id="0">
    <w:p w:rsidR="0048512C" w:rsidRDefault="0048512C"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512C" w:rsidRDefault="0048512C" w:rsidP="00377872">
      <w:pPr>
        <w:spacing w:after="0"/>
      </w:pPr>
      <w:r>
        <w:separator/>
      </w:r>
    </w:p>
  </w:footnote>
  <w:footnote w:type="continuationSeparator" w:id="0">
    <w:p w:rsidR="0048512C" w:rsidRDefault="0048512C"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Pr="00D95052" w:rsidRDefault="00A57D7C"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4617F4">
      <w:rPr>
        <w:noProof/>
        <w:sz w:val="22"/>
      </w:rPr>
      <w:t>23</w:t>
    </w:r>
    <w:r w:rsidRPr="00D95052">
      <w:rPr>
        <w:sz w:val="22"/>
      </w:rPr>
      <w:fldChar w:fldCharType="end"/>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36</w:t>
    </w:r>
    <w:r w:rsidRPr="003E6E87">
      <w:rPr>
        <w:sz w:val="22"/>
      </w:rPr>
      <w:fldChar w:fldCharType="end"/>
    </w:r>
    <w:r>
      <w:rPr>
        <w:sz w:val="22"/>
      </w:rPr>
      <w:tab/>
    </w:r>
    <w:r>
      <w:rPr>
        <w:sz w:val="22"/>
      </w:rPr>
      <w:tab/>
      <w:t>CAPÍTULO 3</w: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Pr="00D95052" w:rsidRDefault="00A57D7C"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4617F4">
      <w:rPr>
        <w:noProof/>
        <w:sz w:val="22"/>
      </w:rPr>
      <w:t>35</w:t>
    </w:r>
    <w:r w:rsidRPr="00D95052">
      <w:rPr>
        <w:sz w:val="22"/>
      </w:rPr>
      <w:fldChar w:fldCharType="end"/>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48</w:t>
    </w:r>
    <w:r w:rsidRPr="003E6E87">
      <w:rPr>
        <w:sz w:val="22"/>
      </w:rPr>
      <w:fldChar w:fldCharType="end"/>
    </w:r>
    <w:r>
      <w:rPr>
        <w:sz w:val="22"/>
      </w:rPr>
      <w:tab/>
    </w:r>
    <w:r>
      <w:rPr>
        <w:sz w:val="22"/>
      </w:rPr>
      <w:tab/>
      <w:t>CAPÍTULO 4</w:t>
    </w: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Pr="00D95052" w:rsidRDefault="00A57D7C" w:rsidP="00001BCA">
    <w:pPr>
      <w:pStyle w:val="Encabezado"/>
      <w:tabs>
        <w:tab w:val="clear" w:pos="8504"/>
        <w:tab w:val="right" w:pos="7938"/>
      </w:tabs>
      <w:ind w:firstLine="0"/>
      <w:rPr>
        <w:sz w:val="22"/>
      </w:rPr>
    </w:pPr>
    <w:r>
      <w:rPr>
        <w:sz w:val="22"/>
      </w:rPr>
      <w:t>ITK, VTK, FLTK</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4617F4">
      <w:rPr>
        <w:noProof/>
        <w:sz w:val="22"/>
      </w:rPr>
      <w:t>47</w:t>
    </w:r>
    <w:r w:rsidRPr="00D95052">
      <w:rPr>
        <w:sz w:val="22"/>
      </w:rPr>
      <w:fldChar w:fldCharType="end"/>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64</w:t>
    </w:r>
    <w:r w:rsidRPr="003E6E87">
      <w:rPr>
        <w:sz w:val="22"/>
      </w:rPr>
      <w:fldChar w:fldCharType="end"/>
    </w:r>
    <w:r w:rsidRPr="003E6E87">
      <w:rPr>
        <w:sz w:val="22"/>
      </w:rPr>
      <w:tab/>
    </w:r>
    <w:r w:rsidRPr="003E6E87">
      <w:rPr>
        <w:sz w:val="22"/>
      </w:rPr>
      <w:tab/>
      <w:t xml:space="preserve">CAPÍTULO </w:t>
    </w:r>
    <w:r>
      <w:rPr>
        <w:sz w:val="22"/>
      </w:rPr>
      <w:t>5</w:t>
    </w: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Pr="00D95052" w:rsidRDefault="00A57D7C" w:rsidP="00001BCA">
    <w:pPr>
      <w:pStyle w:val="Encabezado"/>
      <w:tabs>
        <w:tab w:val="clear" w:pos="8504"/>
        <w:tab w:val="right" w:pos="7938"/>
      </w:tabs>
      <w:ind w:firstLine="0"/>
      <w:rPr>
        <w:sz w:val="22"/>
      </w:rPr>
    </w:pPr>
    <w:r>
      <w:rPr>
        <w:sz w:val="22"/>
      </w:rPr>
      <w:t>SATURN Y OTRAS INTERFACES</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4617F4">
      <w:rPr>
        <w:noProof/>
        <w:sz w:val="22"/>
      </w:rPr>
      <w:t>63</w:t>
    </w:r>
    <w:r w:rsidRPr="00D95052">
      <w:rPr>
        <w:sz w:val="22"/>
      </w:rPr>
      <w:fldChar w:fldCharType="end"/>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pPr>
      <w:pStyle w:val="Encabezado"/>
    </w:pPr>
  </w:p>
  <w:p w:rsidR="00A57D7C" w:rsidRDefault="00A57D7C">
    <w:pPr>
      <w:pStyle w:val="Encabezado"/>
    </w:pP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98</w:t>
    </w:r>
    <w:r w:rsidRPr="003E6E87">
      <w:rPr>
        <w:sz w:val="22"/>
      </w:rPr>
      <w:fldChar w:fldCharType="end"/>
    </w:r>
    <w:r>
      <w:rPr>
        <w:sz w:val="22"/>
      </w:rPr>
      <w:tab/>
    </w:r>
    <w:r>
      <w:rPr>
        <w:sz w:val="22"/>
      </w:rPr>
      <w:tab/>
      <w:t>CAPÍTULO 6</w:t>
    </w: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Pr="00D95052" w:rsidRDefault="00A57D7C"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4617F4">
      <w:rPr>
        <w:noProof/>
        <w:sz w:val="22"/>
      </w:rPr>
      <w:t>97</w:t>
    </w:r>
    <w:r w:rsidRPr="00D95052">
      <w:rPr>
        <w:sz w:val="22"/>
      </w:rPr>
      <w:fldChar w:fldCharType="end"/>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2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116</w:t>
    </w:r>
    <w:r w:rsidRPr="003E6E87">
      <w:rPr>
        <w:sz w:val="22"/>
      </w:rPr>
      <w:fldChar w:fldCharType="end"/>
    </w:r>
    <w:r>
      <w:rPr>
        <w:sz w:val="22"/>
      </w:rPr>
      <w:tab/>
    </w:r>
    <w:r>
      <w:rPr>
        <w:sz w:val="22"/>
      </w:rPr>
      <w:tab/>
      <w:t>CAPÍTULO 7</w:t>
    </w:r>
  </w:p>
</w:hdr>
</file>

<file path=word/header2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r>
      <w:rPr>
        <w:sz w:val="22"/>
      </w:rPr>
      <w:t>DESARROLLO DE UNA INTERFAZ PARA TENSOR DE ESFUERZO</w:t>
    </w:r>
    <w:r>
      <w:rPr>
        <w:sz w:val="22"/>
      </w:rPr>
      <w:tab/>
    </w:r>
    <w:r>
      <w:rPr>
        <w:sz w:val="22"/>
      </w:rPr>
      <w:fldChar w:fldCharType="begin"/>
    </w:r>
    <w:r>
      <w:rPr>
        <w:sz w:val="22"/>
      </w:rPr>
      <w:instrText xml:space="preserve"> PAGE   \* MERGEFORMAT </w:instrText>
    </w:r>
    <w:r>
      <w:rPr>
        <w:sz w:val="22"/>
      </w:rPr>
      <w:fldChar w:fldCharType="separate"/>
    </w:r>
    <w:r w:rsidR="004617F4">
      <w:rPr>
        <w:noProof/>
        <w:sz w:val="22"/>
      </w:rPr>
      <w:t>115</w:t>
    </w:r>
    <w:r>
      <w:rPr>
        <w:sz w:val="22"/>
      </w:rPr>
      <w:fldChar w:fldCharType="end"/>
    </w:r>
  </w:p>
</w:hdr>
</file>

<file path=word/header2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hdr>
</file>

<file path=word/header2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122</w:t>
    </w:r>
    <w:r w:rsidRPr="003E6E87">
      <w:rPr>
        <w:sz w:val="22"/>
      </w:rPr>
      <w:fldChar w:fldCharType="end"/>
    </w:r>
    <w:r>
      <w:rPr>
        <w:sz w:val="22"/>
      </w:rPr>
      <w:tab/>
    </w:r>
    <w:r>
      <w:rPr>
        <w:sz w:val="22"/>
      </w:rPr>
      <w:tab/>
      <w:t>CAPÍTULO 8</w:t>
    </w:r>
  </w:p>
</w:hdr>
</file>

<file path=word/header2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r>
      <w:rPr>
        <w:sz w:val="22"/>
      </w:rPr>
      <w:t>CONCLUSIONES</w:t>
    </w:r>
    <w:r>
      <w:rPr>
        <w:sz w:val="22"/>
      </w:rPr>
      <w:tab/>
    </w:r>
    <w:r>
      <w:rPr>
        <w:sz w:val="22"/>
      </w:rPr>
      <w:tab/>
    </w:r>
    <w:r>
      <w:rPr>
        <w:sz w:val="22"/>
      </w:rPr>
      <w:fldChar w:fldCharType="begin"/>
    </w:r>
    <w:r>
      <w:rPr>
        <w:sz w:val="22"/>
      </w:rPr>
      <w:instrText xml:space="preserve"> PAGE   \* MERGEFORMAT </w:instrText>
    </w:r>
    <w:r>
      <w:rPr>
        <w:sz w:val="22"/>
      </w:rPr>
      <w:fldChar w:fldCharType="separate"/>
    </w:r>
    <w:r w:rsidR="004617F4">
      <w:rPr>
        <w:noProof/>
        <w:sz w:val="22"/>
      </w:rPr>
      <w:t>121</w:t>
    </w:r>
    <w:r>
      <w:rPr>
        <w:sz w:val="22"/>
      </w:rPr>
      <w:fldChar w:fldCharType="end"/>
    </w:r>
  </w:p>
</w:hdr>
</file>

<file path=word/header2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126</w:t>
    </w:r>
    <w:r w:rsidRPr="003E6E87">
      <w:rPr>
        <w:sz w:val="22"/>
      </w:rPr>
      <w:fldChar w:fldCharType="end"/>
    </w:r>
    <w:r>
      <w:rPr>
        <w:sz w:val="22"/>
      </w:rPr>
      <w:tab/>
    </w:r>
    <w:r>
      <w:rPr>
        <w:sz w:val="22"/>
      </w:rPr>
      <w:tab/>
      <w:t>REFERENCIAS</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fldSimple w:instr=" PAGE   \* MERGEFORMAT ">
      <w:r w:rsidR="004617F4">
        <w:rPr>
          <w:noProof/>
        </w:rPr>
        <w:t>iv</w:t>
      </w:r>
    </w:fldSimple>
    <w:r>
      <w:tab/>
    </w:r>
    <w:r>
      <w:tab/>
      <w:t>CAPÍTULO 1</w:t>
    </w:r>
  </w:p>
</w:hdr>
</file>

<file path=word/header3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p>
  <w:p w:rsidR="00A57D7C" w:rsidRDefault="00A57D7C" w:rsidP="00001BCA">
    <w:pPr>
      <w:pStyle w:val="Encabezado"/>
      <w:tabs>
        <w:tab w:val="clear" w:pos="8504"/>
        <w:tab w:val="right" w:pos="7938"/>
      </w:tabs>
      <w:ind w:firstLine="0"/>
      <w:rPr>
        <w:sz w:val="22"/>
      </w:rPr>
    </w:pPr>
    <w:r>
      <w:rPr>
        <w:sz w:val="22"/>
      </w:rPr>
      <w:t>REFERENCIAS</w:t>
    </w:r>
    <w:r>
      <w:rPr>
        <w:sz w:val="22"/>
      </w:rPr>
      <w:tab/>
    </w:r>
    <w:r>
      <w:rPr>
        <w:sz w:val="22"/>
      </w:rPr>
      <w:tab/>
    </w:r>
    <w:r>
      <w:rPr>
        <w:sz w:val="22"/>
      </w:rPr>
      <w:fldChar w:fldCharType="begin"/>
    </w:r>
    <w:r>
      <w:rPr>
        <w:sz w:val="22"/>
      </w:rPr>
      <w:instrText xml:space="preserve"> PAGE   \* MERGEFORMAT </w:instrText>
    </w:r>
    <w:r>
      <w:rPr>
        <w:sz w:val="22"/>
      </w:rPr>
      <w:fldChar w:fldCharType="separate"/>
    </w:r>
    <w:r w:rsidR="004617F4">
      <w:rPr>
        <w:noProof/>
        <w:sz w:val="22"/>
      </w:rPr>
      <w:t>125</w:t>
    </w:r>
    <w:r>
      <w:rPr>
        <w:sz w:val="22"/>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pPr>
      <w:pStyle w:val="Encabezado"/>
    </w:pPr>
  </w:p>
  <w:p w:rsidR="00A57D7C" w:rsidRDefault="00A57D7C">
    <w:pPr>
      <w:pStyle w:val="Encabezado"/>
    </w:pPr>
  </w:p>
  <w:p w:rsidR="00A57D7C" w:rsidRDefault="00A57D7C" w:rsidP="00BD0394">
    <w:pPr>
      <w:pStyle w:val="Encabezado"/>
      <w:tabs>
        <w:tab w:val="clear" w:pos="8504"/>
        <w:tab w:val="right" w:pos="7938"/>
      </w:tabs>
    </w:pPr>
    <w:r>
      <w:tab/>
    </w:r>
    <w:r>
      <w:tab/>
    </w:r>
    <w:fldSimple w:instr=" PAGE   \* MERGEFORMAT ">
      <w:r w:rsidR="004617F4">
        <w:rPr>
          <w:noProof/>
        </w:rPr>
        <w:t>iii</w:t>
      </w:r>
    </w:fldSimple>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pPr>
  </w:p>
  <w:p w:rsidR="00A57D7C" w:rsidRDefault="00A57D7C" w:rsidP="00D95052">
    <w:pPr>
      <w:pStyle w:val="Encabezado"/>
    </w:pPr>
  </w:p>
  <w:p w:rsidR="00A57D7C" w:rsidRDefault="00A57D7C" w:rsidP="003F51CC">
    <w:pPr>
      <w:pStyle w:val="Encabezado"/>
      <w:tabs>
        <w:tab w:val="clear" w:pos="8504"/>
        <w:tab w:val="right" w:pos="7938"/>
      </w:tabs>
      <w:ind w:firstLine="0"/>
    </w:pPr>
    <w:r>
      <w:tab/>
    </w:r>
    <w:r>
      <w:tab/>
    </w:r>
    <w:fldSimple w:instr=" PAGE   \* MERGEFORMAT ">
      <w:r w:rsidR="004617F4">
        <w:rPr>
          <w:noProof/>
        </w:rPr>
        <w:t>v</w:t>
      </w:r>
    </w:fldSimple>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pPr>
  </w:p>
  <w:p w:rsidR="00A57D7C" w:rsidRDefault="00A57D7C" w:rsidP="00D95052">
    <w:pPr>
      <w:pStyle w:val="Encabezado"/>
    </w:pPr>
  </w:p>
  <w:p w:rsidR="00A57D7C" w:rsidRDefault="00A57D7C" w:rsidP="003F51CC">
    <w:pPr>
      <w:pStyle w:val="Encabezado"/>
      <w:ind w:firstLine="0"/>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pPr>
  </w:p>
  <w:p w:rsidR="00A57D7C" w:rsidRDefault="00A57D7C" w:rsidP="00D95052">
    <w:pPr>
      <w:pStyle w:val="Encabezado"/>
    </w:pPr>
  </w:p>
  <w:p w:rsidR="00A57D7C" w:rsidRPr="003E6E87" w:rsidRDefault="00A57D7C" w:rsidP="003F51CC">
    <w:pPr>
      <w:pStyle w:val="Encabezado"/>
      <w:tabs>
        <w:tab w:val="clear" w:pos="8504"/>
        <w:tab w:val="right" w:pos="7938"/>
      </w:tabs>
      <w:ind w:firstLine="0"/>
      <w:rPr>
        <w:sz w:val="22"/>
      </w:rPr>
    </w:pPr>
    <w:r>
      <w:t>INTRODUCCIÓN</w:t>
    </w: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7</w:t>
    </w:r>
    <w:r w:rsidRPr="003E6E87">
      <w:rPr>
        <w:sz w:val="22"/>
      </w:rPr>
      <w:fldChar w:fldCharType="end"/>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pPr>
  </w:p>
  <w:p w:rsidR="00A57D7C" w:rsidRDefault="00A57D7C" w:rsidP="00D95052">
    <w:pPr>
      <w:pStyle w:val="Encabezado"/>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57D7C" w:rsidRDefault="00A57D7C" w:rsidP="00D95052">
    <w:pPr>
      <w:pStyle w:val="Encabezado"/>
      <w:tabs>
        <w:tab w:val="clear" w:pos="8504"/>
        <w:tab w:val="right" w:pos="7938"/>
      </w:tabs>
      <w:ind w:firstLine="0"/>
    </w:pPr>
  </w:p>
  <w:p w:rsidR="00A57D7C" w:rsidRDefault="00A57D7C" w:rsidP="00D95052">
    <w:pPr>
      <w:pStyle w:val="Encabezado"/>
      <w:tabs>
        <w:tab w:val="clear" w:pos="8504"/>
        <w:tab w:val="right" w:pos="7938"/>
      </w:tabs>
      <w:ind w:firstLine="0"/>
    </w:pPr>
  </w:p>
  <w:p w:rsidR="00A57D7C" w:rsidRPr="003E6E87" w:rsidRDefault="00A57D7C"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4617F4">
      <w:rPr>
        <w:noProof/>
        <w:sz w:val="22"/>
      </w:rPr>
      <w:t>24</w:t>
    </w:r>
    <w:r w:rsidRPr="003E6E87">
      <w:rPr>
        <w:sz w:val="22"/>
      </w:rPr>
      <w:fldChar w:fldCharType="end"/>
    </w:r>
    <w:r w:rsidRPr="003E6E87">
      <w:rPr>
        <w:sz w:val="22"/>
      </w:rPr>
      <w:tab/>
    </w:r>
    <w:r w:rsidRPr="003E6E87">
      <w:rPr>
        <w:sz w:val="22"/>
      </w:rPr>
      <w:tab/>
      <w:t xml:space="preserve">CAPÍTULO </w:t>
    </w:r>
    <w:r>
      <w:rPr>
        <w:sz w:val="22"/>
      </w:rPr>
      <w:t>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C9695F"/>
    <w:multiLevelType w:val="hybridMultilevel"/>
    <w:tmpl w:val="52FE30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nsid w:val="0CF00063"/>
    <w:multiLevelType w:val="multilevel"/>
    <w:tmpl w:val="12522A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5">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28A628A"/>
    <w:multiLevelType w:val="hybridMultilevel"/>
    <w:tmpl w:val="C7161212"/>
    <w:lvl w:ilvl="0" w:tplc="679E7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nsid w:val="1B9713F8"/>
    <w:multiLevelType w:val="hybridMultilevel"/>
    <w:tmpl w:val="13C02D20"/>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nsid w:val="1ED76265"/>
    <w:multiLevelType w:val="hybridMultilevel"/>
    <w:tmpl w:val="FDF0740C"/>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FB175C5"/>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1">
    <w:nsid w:val="21532784"/>
    <w:multiLevelType w:val="hybridMultilevel"/>
    <w:tmpl w:val="467432B4"/>
    <w:lvl w:ilvl="0" w:tplc="79CC0640">
      <w:start w:val="1"/>
      <w:numFmt w:val="decimal"/>
      <w:lvlText w:val="(%1)"/>
      <w:lvlJc w:val="right"/>
      <w:pPr>
        <w:ind w:left="1287" w:hanging="360"/>
      </w:pPr>
      <w:rPr>
        <w:rFonts w:asciiTheme="minorHAnsi" w:eastAsia="Times New Roman" w:hAnsiTheme="minorHAnsi" w:cstheme="minorHAnsi" w:hint="default"/>
        <w:i w:val="0"/>
        <w:noProof w:val="0"/>
        <w:sz w:val="24"/>
        <w:szCs w:val="24"/>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nsid w:val="23301A40"/>
    <w:multiLevelType w:val="hybridMultilevel"/>
    <w:tmpl w:val="9A9260EA"/>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3">
    <w:nsid w:val="2BBC0E2C"/>
    <w:multiLevelType w:val="hybridMultilevel"/>
    <w:tmpl w:val="C2FA72E6"/>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4">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1E02B7B"/>
    <w:multiLevelType w:val="hybridMultilevel"/>
    <w:tmpl w:val="9272B530"/>
    <w:lvl w:ilvl="0" w:tplc="0C0A000F">
      <w:start w:val="1"/>
      <w:numFmt w:val="decimal"/>
      <w:lvlText w:val="%1."/>
      <w:lvlJc w:val="left"/>
      <w:pPr>
        <w:ind w:left="1287" w:hanging="360"/>
      </w:p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6">
    <w:nsid w:val="333255D2"/>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7">
    <w:nsid w:val="3BA723CB"/>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8">
    <w:nsid w:val="3BE034FA"/>
    <w:multiLevelType w:val="hybridMultilevel"/>
    <w:tmpl w:val="6310DC28"/>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D506911"/>
    <w:multiLevelType w:val="hybridMultilevel"/>
    <w:tmpl w:val="43F2FBC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0">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1">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44633A0A"/>
    <w:multiLevelType w:val="hybridMultilevel"/>
    <w:tmpl w:val="755A6CF2"/>
    <w:lvl w:ilvl="0" w:tplc="79CC0640">
      <w:start w:val="1"/>
      <w:numFmt w:val="decimal"/>
      <w:lvlText w:val="(%1)"/>
      <w:lvlJc w:val="right"/>
      <w:pPr>
        <w:ind w:left="1287" w:hanging="360"/>
      </w:pPr>
      <w:rPr>
        <w:rFonts w:asciiTheme="minorHAnsi" w:eastAsia="Times New Roman" w:hAnsiTheme="minorHAnsi" w:cstheme="minorHAnsi" w:hint="default"/>
        <w:i w:val="0"/>
        <w:noProof w:val="0"/>
        <w:sz w:val="24"/>
        <w:szCs w:val="24"/>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23">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8663299"/>
    <w:multiLevelType w:val="hybridMultilevel"/>
    <w:tmpl w:val="A07EA6EC"/>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6">
    <w:nsid w:val="5177173A"/>
    <w:multiLevelType w:val="hybridMultilevel"/>
    <w:tmpl w:val="8B4C8F0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0">
    <w:nsid w:val="61FB286B"/>
    <w:multiLevelType w:val="hybridMultilevel"/>
    <w:tmpl w:val="A900006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A7A1A83"/>
    <w:multiLevelType w:val="hybridMultilevel"/>
    <w:tmpl w:val="84F6555A"/>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2">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4">
    <w:nsid w:val="7165106F"/>
    <w:multiLevelType w:val="hybridMultilevel"/>
    <w:tmpl w:val="B5CA9D08"/>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6">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7">
    <w:nsid w:val="7ACD5F21"/>
    <w:multiLevelType w:val="multilevel"/>
    <w:tmpl w:val="8EBE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8"/>
  </w:num>
  <w:num w:numId="2">
    <w:abstractNumId w:val="2"/>
  </w:num>
  <w:num w:numId="3">
    <w:abstractNumId w:val="33"/>
  </w:num>
  <w:num w:numId="4">
    <w:abstractNumId w:val="34"/>
  </w:num>
  <w:num w:numId="5">
    <w:abstractNumId w:val="27"/>
  </w:num>
  <w:num w:numId="6">
    <w:abstractNumId w:val="0"/>
  </w:num>
  <w:num w:numId="7">
    <w:abstractNumId w:val="28"/>
  </w:num>
  <w:num w:numId="8">
    <w:abstractNumId w:val="14"/>
  </w:num>
  <w:num w:numId="9">
    <w:abstractNumId w:val="20"/>
  </w:num>
  <w:num w:numId="10">
    <w:abstractNumId w:val="29"/>
  </w:num>
  <w:num w:numId="11">
    <w:abstractNumId w:val="4"/>
  </w:num>
  <w:num w:numId="12">
    <w:abstractNumId w:val="32"/>
  </w:num>
  <w:num w:numId="13">
    <w:abstractNumId w:val="31"/>
  </w:num>
  <w:num w:numId="14">
    <w:abstractNumId w:val="7"/>
  </w:num>
  <w:num w:numId="15">
    <w:abstractNumId w:val="24"/>
  </w:num>
  <w:num w:numId="16">
    <w:abstractNumId w:val="16"/>
  </w:num>
  <w:num w:numId="17">
    <w:abstractNumId w:val="10"/>
  </w:num>
  <w:num w:numId="18">
    <w:abstractNumId w:val="17"/>
  </w:num>
  <w:num w:numId="19">
    <w:abstractNumId w:val="26"/>
  </w:num>
  <w:num w:numId="20">
    <w:abstractNumId w:val="30"/>
  </w:num>
  <w:num w:numId="21">
    <w:abstractNumId w:val="13"/>
  </w:num>
  <w:num w:numId="22">
    <w:abstractNumId w:val="8"/>
  </w:num>
  <w:num w:numId="23">
    <w:abstractNumId w:val="6"/>
  </w:num>
  <w:num w:numId="24">
    <w:abstractNumId w:val="37"/>
  </w:num>
  <w:num w:numId="25">
    <w:abstractNumId w:val="3"/>
  </w:num>
  <w:num w:numId="26">
    <w:abstractNumId w:val="3"/>
    <w:lvlOverride w:ilvl="0">
      <w:lvl w:ilvl="0">
        <w:numFmt w:val="decimal"/>
        <w:lvlText w:val=""/>
        <w:lvlJc w:val="left"/>
      </w:lvl>
    </w:lvlOverride>
    <w:lvlOverride w:ilvl="1">
      <w:lvl w:ilvl="1">
        <w:numFmt w:val="lowerLetter"/>
        <w:lvlText w:val="%2."/>
        <w:lvlJc w:val="left"/>
      </w:lvl>
    </w:lvlOverride>
  </w:num>
  <w:num w:numId="27">
    <w:abstractNumId w:val="1"/>
  </w:num>
  <w:num w:numId="28">
    <w:abstractNumId w:val="12"/>
  </w:num>
  <w:num w:numId="29">
    <w:abstractNumId w:val="19"/>
  </w:num>
  <w:num w:numId="30">
    <w:abstractNumId w:val="15"/>
  </w:num>
  <w:num w:numId="3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2"/>
  </w:num>
  <w:num w:numId="33">
    <w:abstractNumId w:val="11"/>
  </w:num>
  <w:num w:numId="34">
    <w:abstractNumId w:val="9"/>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63490"/>
  </w:hdrShapeDefaults>
  <w:footnotePr>
    <w:footnote w:id="-1"/>
    <w:footnote w:id="0"/>
  </w:footnotePr>
  <w:endnotePr>
    <w:endnote w:id="-1"/>
    <w:endnote w:id="0"/>
  </w:endnotePr>
  <w:compat/>
  <w:rsids>
    <w:rsidRoot w:val="00963421"/>
    <w:rsid w:val="00001BCA"/>
    <w:rsid w:val="00004C2B"/>
    <w:rsid w:val="000069BE"/>
    <w:rsid w:val="00017A7E"/>
    <w:rsid w:val="00021F2B"/>
    <w:rsid w:val="00025396"/>
    <w:rsid w:val="00033F50"/>
    <w:rsid w:val="00040009"/>
    <w:rsid w:val="000462FE"/>
    <w:rsid w:val="0005415E"/>
    <w:rsid w:val="00055F7E"/>
    <w:rsid w:val="000653D4"/>
    <w:rsid w:val="00074751"/>
    <w:rsid w:val="00075CD0"/>
    <w:rsid w:val="00083F49"/>
    <w:rsid w:val="00091208"/>
    <w:rsid w:val="00092CE0"/>
    <w:rsid w:val="000A50D0"/>
    <w:rsid w:val="000A5EF1"/>
    <w:rsid w:val="000A6CCB"/>
    <w:rsid w:val="000B1C44"/>
    <w:rsid w:val="000C72E8"/>
    <w:rsid w:val="000D1E83"/>
    <w:rsid w:val="000D4A0F"/>
    <w:rsid w:val="000D4C8A"/>
    <w:rsid w:val="000D5C10"/>
    <w:rsid w:val="000D5F0F"/>
    <w:rsid w:val="000D6B85"/>
    <w:rsid w:val="000E1118"/>
    <w:rsid w:val="000F49FB"/>
    <w:rsid w:val="000F5631"/>
    <w:rsid w:val="000F6AB9"/>
    <w:rsid w:val="0010112E"/>
    <w:rsid w:val="00105508"/>
    <w:rsid w:val="001166A7"/>
    <w:rsid w:val="00121CC6"/>
    <w:rsid w:val="00123247"/>
    <w:rsid w:val="0012427C"/>
    <w:rsid w:val="0012608C"/>
    <w:rsid w:val="00126291"/>
    <w:rsid w:val="00126A9F"/>
    <w:rsid w:val="00127FC0"/>
    <w:rsid w:val="001351EB"/>
    <w:rsid w:val="00140C31"/>
    <w:rsid w:val="00144D08"/>
    <w:rsid w:val="001514ED"/>
    <w:rsid w:val="00162170"/>
    <w:rsid w:val="00163DF9"/>
    <w:rsid w:val="00167BED"/>
    <w:rsid w:val="001811AF"/>
    <w:rsid w:val="00183346"/>
    <w:rsid w:val="001845EC"/>
    <w:rsid w:val="00190C11"/>
    <w:rsid w:val="00195F2F"/>
    <w:rsid w:val="0019707A"/>
    <w:rsid w:val="001B3453"/>
    <w:rsid w:val="001B4AAB"/>
    <w:rsid w:val="001C0A70"/>
    <w:rsid w:val="001C657E"/>
    <w:rsid w:val="001D4DCE"/>
    <w:rsid w:val="001E17B6"/>
    <w:rsid w:val="001E2D1B"/>
    <w:rsid w:val="001F0252"/>
    <w:rsid w:val="001F39B9"/>
    <w:rsid w:val="0020508A"/>
    <w:rsid w:val="00222358"/>
    <w:rsid w:val="00224664"/>
    <w:rsid w:val="00234987"/>
    <w:rsid w:val="00240987"/>
    <w:rsid w:val="00240C9D"/>
    <w:rsid w:val="00241C03"/>
    <w:rsid w:val="00243CD6"/>
    <w:rsid w:val="002525CD"/>
    <w:rsid w:val="00255FF6"/>
    <w:rsid w:val="00256908"/>
    <w:rsid w:val="002574CB"/>
    <w:rsid w:val="002641D0"/>
    <w:rsid w:val="00266B87"/>
    <w:rsid w:val="00270313"/>
    <w:rsid w:val="00277BB3"/>
    <w:rsid w:val="002C3025"/>
    <w:rsid w:val="002D4089"/>
    <w:rsid w:val="002E4BB6"/>
    <w:rsid w:val="002F0866"/>
    <w:rsid w:val="002F2266"/>
    <w:rsid w:val="003058A4"/>
    <w:rsid w:val="00305DF5"/>
    <w:rsid w:val="0031021D"/>
    <w:rsid w:val="0031715D"/>
    <w:rsid w:val="00326A22"/>
    <w:rsid w:val="00331933"/>
    <w:rsid w:val="003419F4"/>
    <w:rsid w:val="00351B2B"/>
    <w:rsid w:val="00353EA0"/>
    <w:rsid w:val="00354408"/>
    <w:rsid w:val="003555E3"/>
    <w:rsid w:val="003660FE"/>
    <w:rsid w:val="003754FF"/>
    <w:rsid w:val="00377872"/>
    <w:rsid w:val="003815BA"/>
    <w:rsid w:val="003879FA"/>
    <w:rsid w:val="00393257"/>
    <w:rsid w:val="00394A83"/>
    <w:rsid w:val="0039504A"/>
    <w:rsid w:val="003A4162"/>
    <w:rsid w:val="003B4915"/>
    <w:rsid w:val="003B7A51"/>
    <w:rsid w:val="003C1490"/>
    <w:rsid w:val="003C2775"/>
    <w:rsid w:val="003C4068"/>
    <w:rsid w:val="003D0EFC"/>
    <w:rsid w:val="003D527C"/>
    <w:rsid w:val="003D5E33"/>
    <w:rsid w:val="003E5ADE"/>
    <w:rsid w:val="003E6E87"/>
    <w:rsid w:val="003F51CC"/>
    <w:rsid w:val="003F584A"/>
    <w:rsid w:val="003F5AE0"/>
    <w:rsid w:val="00400EFE"/>
    <w:rsid w:val="0040138C"/>
    <w:rsid w:val="00404576"/>
    <w:rsid w:val="00410F92"/>
    <w:rsid w:val="00416F99"/>
    <w:rsid w:val="00420DEA"/>
    <w:rsid w:val="00420F23"/>
    <w:rsid w:val="00422AC2"/>
    <w:rsid w:val="00424383"/>
    <w:rsid w:val="0042665B"/>
    <w:rsid w:val="004416C1"/>
    <w:rsid w:val="00442666"/>
    <w:rsid w:val="00445629"/>
    <w:rsid w:val="00445DEF"/>
    <w:rsid w:val="00446B4F"/>
    <w:rsid w:val="00446EED"/>
    <w:rsid w:val="00447678"/>
    <w:rsid w:val="00447692"/>
    <w:rsid w:val="00450D52"/>
    <w:rsid w:val="004557B9"/>
    <w:rsid w:val="004577E8"/>
    <w:rsid w:val="004617F4"/>
    <w:rsid w:val="00461961"/>
    <w:rsid w:val="00471929"/>
    <w:rsid w:val="0047480A"/>
    <w:rsid w:val="0048039A"/>
    <w:rsid w:val="00480484"/>
    <w:rsid w:val="00480856"/>
    <w:rsid w:val="004816C9"/>
    <w:rsid w:val="00481C8E"/>
    <w:rsid w:val="00482C42"/>
    <w:rsid w:val="0048512C"/>
    <w:rsid w:val="00493B63"/>
    <w:rsid w:val="0049775D"/>
    <w:rsid w:val="004C3DC6"/>
    <w:rsid w:val="004C523A"/>
    <w:rsid w:val="004C7981"/>
    <w:rsid w:val="004D38C4"/>
    <w:rsid w:val="004E6DC6"/>
    <w:rsid w:val="004E72E7"/>
    <w:rsid w:val="004F4B61"/>
    <w:rsid w:val="004F5003"/>
    <w:rsid w:val="0050310F"/>
    <w:rsid w:val="005033B2"/>
    <w:rsid w:val="0050451A"/>
    <w:rsid w:val="00505332"/>
    <w:rsid w:val="005066F9"/>
    <w:rsid w:val="00511EF4"/>
    <w:rsid w:val="00522446"/>
    <w:rsid w:val="00531A8E"/>
    <w:rsid w:val="00535E6F"/>
    <w:rsid w:val="00543F37"/>
    <w:rsid w:val="00545789"/>
    <w:rsid w:val="00550250"/>
    <w:rsid w:val="00553FFE"/>
    <w:rsid w:val="00563134"/>
    <w:rsid w:val="005726D2"/>
    <w:rsid w:val="0057573B"/>
    <w:rsid w:val="00577328"/>
    <w:rsid w:val="00581525"/>
    <w:rsid w:val="005817DD"/>
    <w:rsid w:val="0058543C"/>
    <w:rsid w:val="00592E35"/>
    <w:rsid w:val="0059539B"/>
    <w:rsid w:val="005A0D22"/>
    <w:rsid w:val="005A229C"/>
    <w:rsid w:val="005A497C"/>
    <w:rsid w:val="005B0A74"/>
    <w:rsid w:val="005B0D8A"/>
    <w:rsid w:val="005B0FC1"/>
    <w:rsid w:val="005B5F0B"/>
    <w:rsid w:val="005B7EC1"/>
    <w:rsid w:val="005C27B6"/>
    <w:rsid w:val="005D09C6"/>
    <w:rsid w:val="005D17C5"/>
    <w:rsid w:val="005D581D"/>
    <w:rsid w:val="005D60D4"/>
    <w:rsid w:val="005E1FCE"/>
    <w:rsid w:val="005F0D90"/>
    <w:rsid w:val="005F52E0"/>
    <w:rsid w:val="005F5764"/>
    <w:rsid w:val="005F6B0B"/>
    <w:rsid w:val="00602163"/>
    <w:rsid w:val="00602F08"/>
    <w:rsid w:val="0061036C"/>
    <w:rsid w:val="00614FD7"/>
    <w:rsid w:val="00625512"/>
    <w:rsid w:val="00644BBB"/>
    <w:rsid w:val="006529B7"/>
    <w:rsid w:val="00654C12"/>
    <w:rsid w:val="00655179"/>
    <w:rsid w:val="00666138"/>
    <w:rsid w:val="006673DB"/>
    <w:rsid w:val="00676D17"/>
    <w:rsid w:val="00683241"/>
    <w:rsid w:val="00692204"/>
    <w:rsid w:val="00693130"/>
    <w:rsid w:val="006A09A2"/>
    <w:rsid w:val="006A2FD7"/>
    <w:rsid w:val="006A4BC0"/>
    <w:rsid w:val="006B684B"/>
    <w:rsid w:val="006B74DB"/>
    <w:rsid w:val="006C00AF"/>
    <w:rsid w:val="006C25FB"/>
    <w:rsid w:val="006C38B5"/>
    <w:rsid w:val="006C7A9B"/>
    <w:rsid w:val="006D11AE"/>
    <w:rsid w:val="006D5CAB"/>
    <w:rsid w:val="006E5D39"/>
    <w:rsid w:val="006E5FBB"/>
    <w:rsid w:val="006E7ACF"/>
    <w:rsid w:val="006F2081"/>
    <w:rsid w:val="006F532B"/>
    <w:rsid w:val="00701D33"/>
    <w:rsid w:val="00702C9C"/>
    <w:rsid w:val="00706A9E"/>
    <w:rsid w:val="007135B0"/>
    <w:rsid w:val="007135F4"/>
    <w:rsid w:val="00716C5D"/>
    <w:rsid w:val="007207C5"/>
    <w:rsid w:val="00742D9D"/>
    <w:rsid w:val="00743053"/>
    <w:rsid w:val="00751AB8"/>
    <w:rsid w:val="00755B78"/>
    <w:rsid w:val="00756B30"/>
    <w:rsid w:val="0076039B"/>
    <w:rsid w:val="00762022"/>
    <w:rsid w:val="007631DC"/>
    <w:rsid w:val="00764EBF"/>
    <w:rsid w:val="00791DA2"/>
    <w:rsid w:val="00794A02"/>
    <w:rsid w:val="007A6CB4"/>
    <w:rsid w:val="007A77F3"/>
    <w:rsid w:val="007B3DF1"/>
    <w:rsid w:val="007B4F33"/>
    <w:rsid w:val="007C3EA6"/>
    <w:rsid w:val="007E4FE2"/>
    <w:rsid w:val="007F306B"/>
    <w:rsid w:val="008148F8"/>
    <w:rsid w:val="0081533B"/>
    <w:rsid w:val="00821255"/>
    <w:rsid w:val="00826EEA"/>
    <w:rsid w:val="00827D20"/>
    <w:rsid w:val="00827EC9"/>
    <w:rsid w:val="00847F6F"/>
    <w:rsid w:val="00852D21"/>
    <w:rsid w:val="008553F5"/>
    <w:rsid w:val="008559C4"/>
    <w:rsid w:val="00862D62"/>
    <w:rsid w:val="00863A1D"/>
    <w:rsid w:val="00871828"/>
    <w:rsid w:val="00871B0F"/>
    <w:rsid w:val="00880493"/>
    <w:rsid w:val="00885652"/>
    <w:rsid w:val="008960F8"/>
    <w:rsid w:val="0089712A"/>
    <w:rsid w:val="008A69F9"/>
    <w:rsid w:val="008B4923"/>
    <w:rsid w:val="008D0976"/>
    <w:rsid w:val="008D34AD"/>
    <w:rsid w:val="008D429B"/>
    <w:rsid w:val="008D4C67"/>
    <w:rsid w:val="008E7916"/>
    <w:rsid w:val="0090780D"/>
    <w:rsid w:val="0091227A"/>
    <w:rsid w:val="009129BD"/>
    <w:rsid w:val="00920400"/>
    <w:rsid w:val="00923A91"/>
    <w:rsid w:val="00925F68"/>
    <w:rsid w:val="00926C8D"/>
    <w:rsid w:val="00927ACB"/>
    <w:rsid w:val="00930D46"/>
    <w:rsid w:val="00932065"/>
    <w:rsid w:val="00944971"/>
    <w:rsid w:val="00960522"/>
    <w:rsid w:val="00963421"/>
    <w:rsid w:val="009744B1"/>
    <w:rsid w:val="0097599A"/>
    <w:rsid w:val="00975C0F"/>
    <w:rsid w:val="00977485"/>
    <w:rsid w:val="00982946"/>
    <w:rsid w:val="0098424A"/>
    <w:rsid w:val="0098696B"/>
    <w:rsid w:val="009907E2"/>
    <w:rsid w:val="009977AF"/>
    <w:rsid w:val="009A6FCD"/>
    <w:rsid w:val="009B444E"/>
    <w:rsid w:val="009B6A34"/>
    <w:rsid w:val="009C5571"/>
    <w:rsid w:val="009C69CE"/>
    <w:rsid w:val="009C6A63"/>
    <w:rsid w:val="009D1190"/>
    <w:rsid w:val="009D2E70"/>
    <w:rsid w:val="009D62F2"/>
    <w:rsid w:val="009D6D6F"/>
    <w:rsid w:val="009E05C1"/>
    <w:rsid w:val="009E3D7C"/>
    <w:rsid w:val="009F2BF5"/>
    <w:rsid w:val="00A013CE"/>
    <w:rsid w:val="00A0600E"/>
    <w:rsid w:val="00A13229"/>
    <w:rsid w:val="00A21A49"/>
    <w:rsid w:val="00A26AB0"/>
    <w:rsid w:val="00A2761D"/>
    <w:rsid w:val="00A41981"/>
    <w:rsid w:val="00A46E30"/>
    <w:rsid w:val="00A476F0"/>
    <w:rsid w:val="00A57D7C"/>
    <w:rsid w:val="00A83607"/>
    <w:rsid w:val="00AA0BC5"/>
    <w:rsid w:val="00AA282C"/>
    <w:rsid w:val="00AA66E0"/>
    <w:rsid w:val="00AB3D28"/>
    <w:rsid w:val="00AB6D6A"/>
    <w:rsid w:val="00AD31A1"/>
    <w:rsid w:val="00AD4120"/>
    <w:rsid w:val="00AD6E3A"/>
    <w:rsid w:val="00AE614B"/>
    <w:rsid w:val="00AF0BD2"/>
    <w:rsid w:val="00AF2638"/>
    <w:rsid w:val="00B03207"/>
    <w:rsid w:val="00B069A7"/>
    <w:rsid w:val="00B07466"/>
    <w:rsid w:val="00B07668"/>
    <w:rsid w:val="00B1560E"/>
    <w:rsid w:val="00B21880"/>
    <w:rsid w:val="00B2501C"/>
    <w:rsid w:val="00B3217C"/>
    <w:rsid w:val="00B32E4E"/>
    <w:rsid w:val="00B32F6C"/>
    <w:rsid w:val="00B342F2"/>
    <w:rsid w:val="00B47199"/>
    <w:rsid w:val="00B62C42"/>
    <w:rsid w:val="00B700FB"/>
    <w:rsid w:val="00B70F58"/>
    <w:rsid w:val="00B71032"/>
    <w:rsid w:val="00B73D8C"/>
    <w:rsid w:val="00B76E69"/>
    <w:rsid w:val="00B9267B"/>
    <w:rsid w:val="00B93F4D"/>
    <w:rsid w:val="00B94B84"/>
    <w:rsid w:val="00BA12E2"/>
    <w:rsid w:val="00BA7065"/>
    <w:rsid w:val="00BC1BF5"/>
    <w:rsid w:val="00BD0394"/>
    <w:rsid w:val="00BD402D"/>
    <w:rsid w:val="00BD4CD2"/>
    <w:rsid w:val="00BE4E8C"/>
    <w:rsid w:val="00BE600B"/>
    <w:rsid w:val="00BE708D"/>
    <w:rsid w:val="00BF0E99"/>
    <w:rsid w:val="00BF7023"/>
    <w:rsid w:val="00C079F5"/>
    <w:rsid w:val="00C1228F"/>
    <w:rsid w:val="00C14E9D"/>
    <w:rsid w:val="00C15CF7"/>
    <w:rsid w:val="00C205F6"/>
    <w:rsid w:val="00C23212"/>
    <w:rsid w:val="00C2407B"/>
    <w:rsid w:val="00C27099"/>
    <w:rsid w:val="00C42820"/>
    <w:rsid w:val="00C449C8"/>
    <w:rsid w:val="00C46F6F"/>
    <w:rsid w:val="00C524BA"/>
    <w:rsid w:val="00C53382"/>
    <w:rsid w:val="00C63650"/>
    <w:rsid w:val="00C6736B"/>
    <w:rsid w:val="00C72350"/>
    <w:rsid w:val="00C740C1"/>
    <w:rsid w:val="00C765EE"/>
    <w:rsid w:val="00C863E1"/>
    <w:rsid w:val="00C8676B"/>
    <w:rsid w:val="00C93192"/>
    <w:rsid w:val="00C96EC7"/>
    <w:rsid w:val="00CA004E"/>
    <w:rsid w:val="00CA3BEC"/>
    <w:rsid w:val="00CA6A23"/>
    <w:rsid w:val="00CB000F"/>
    <w:rsid w:val="00CB2EC5"/>
    <w:rsid w:val="00CC56AB"/>
    <w:rsid w:val="00CC72E6"/>
    <w:rsid w:val="00CD14D0"/>
    <w:rsid w:val="00CE0B76"/>
    <w:rsid w:val="00CF0221"/>
    <w:rsid w:val="00CF5AB6"/>
    <w:rsid w:val="00CF5F75"/>
    <w:rsid w:val="00D11B8F"/>
    <w:rsid w:val="00D1425E"/>
    <w:rsid w:val="00D21E95"/>
    <w:rsid w:val="00D264D6"/>
    <w:rsid w:val="00D32AE3"/>
    <w:rsid w:val="00D354E3"/>
    <w:rsid w:val="00D35B1A"/>
    <w:rsid w:val="00D40183"/>
    <w:rsid w:val="00D42813"/>
    <w:rsid w:val="00D4296D"/>
    <w:rsid w:val="00D45C5A"/>
    <w:rsid w:val="00D4618D"/>
    <w:rsid w:val="00D56049"/>
    <w:rsid w:val="00D570BE"/>
    <w:rsid w:val="00D60514"/>
    <w:rsid w:val="00D62255"/>
    <w:rsid w:val="00D64124"/>
    <w:rsid w:val="00D67E56"/>
    <w:rsid w:val="00D75C60"/>
    <w:rsid w:val="00D8604A"/>
    <w:rsid w:val="00D91891"/>
    <w:rsid w:val="00D95052"/>
    <w:rsid w:val="00D97087"/>
    <w:rsid w:val="00DA3081"/>
    <w:rsid w:val="00DA7466"/>
    <w:rsid w:val="00DB102E"/>
    <w:rsid w:val="00DB2EF4"/>
    <w:rsid w:val="00DB4F14"/>
    <w:rsid w:val="00DB500E"/>
    <w:rsid w:val="00DB7B15"/>
    <w:rsid w:val="00DC60B1"/>
    <w:rsid w:val="00DD295C"/>
    <w:rsid w:val="00DD3877"/>
    <w:rsid w:val="00DF493B"/>
    <w:rsid w:val="00DF5A59"/>
    <w:rsid w:val="00E02058"/>
    <w:rsid w:val="00E03C73"/>
    <w:rsid w:val="00E07056"/>
    <w:rsid w:val="00E21772"/>
    <w:rsid w:val="00E3570F"/>
    <w:rsid w:val="00E43402"/>
    <w:rsid w:val="00E45BF3"/>
    <w:rsid w:val="00E50F85"/>
    <w:rsid w:val="00E551CB"/>
    <w:rsid w:val="00E61908"/>
    <w:rsid w:val="00E74BD6"/>
    <w:rsid w:val="00E7650B"/>
    <w:rsid w:val="00E80C8B"/>
    <w:rsid w:val="00E8446D"/>
    <w:rsid w:val="00E84DE8"/>
    <w:rsid w:val="00E855ED"/>
    <w:rsid w:val="00E85E5B"/>
    <w:rsid w:val="00E874BD"/>
    <w:rsid w:val="00E912E1"/>
    <w:rsid w:val="00E9228A"/>
    <w:rsid w:val="00EA39B0"/>
    <w:rsid w:val="00EA434D"/>
    <w:rsid w:val="00EC0BF0"/>
    <w:rsid w:val="00EC22D3"/>
    <w:rsid w:val="00EC7B37"/>
    <w:rsid w:val="00ED1565"/>
    <w:rsid w:val="00ED289B"/>
    <w:rsid w:val="00ED5130"/>
    <w:rsid w:val="00ED6EFE"/>
    <w:rsid w:val="00ED79DD"/>
    <w:rsid w:val="00ED7C97"/>
    <w:rsid w:val="00EE380F"/>
    <w:rsid w:val="00EE74F6"/>
    <w:rsid w:val="00EF12A5"/>
    <w:rsid w:val="00EF29A1"/>
    <w:rsid w:val="00EF331B"/>
    <w:rsid w:val="00F044D3"/>
    <w:rsid w:val="00F32141"/>
    <w:rsid w:val="00F432F9"/>
    <w:rsid w:val="00F563A8"/>
    <w:rsid w:val="00F623B3"/>
    <w:rsid w:val="00F630C1"/>
    <w:rsid w:val="00F7768D"/>
    <w:rsid w:val="00F815DE"/>
    <w:rsid w:val="00F873E8"/>
    <w:rsid w:val="00F90B4B"/>
    <w:rsid w:val="00F94565"/>
    <w:rsid w:val="00F9676A"/>
    <w:rsid w:val="00FA2214"/>
    <w:rsid w:val="00FA64C5"/>
    <w:rsid w:val="00FA75F4"/>
    <w:rsid w:val="00FA7C6F"/>
    <w:rsid w:val="00FB1C26"/>
    <w:rsid w:val="00FC0375"/>
    <w:rsid w:val="00FC3579"/>
    <w:rsid w:val="00FC3D0C"/>
    <w:rsid w:val="00FC425D"/>
    <w:rsid w:val="00FC4EF8"/>
    <w:rsid w:val="00FD2E2C"/>
    <w:rsid w:val="00FD46B6"/>
    <w:rsid w:val="00FD4D2D"/>
    <w:rsid w:val="00FD70C2"/>
    <w:rsid w:val="00FE2808"/>
    <w:rsid w:val="00FF23F7"/>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634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33B"/>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 w:type="paragraph" w:styleId="Bibliografa">
    <w:name w:val="Bibliography"/>
    <w:basedOn w:val="Normal"/>
    <w:next w:val="Normal"/>
    <w:uiPriority w:val="37"/>
    <w:unhideWhenUsed/>
    <w:rsid w:val="003C1490"/>
  </w:style>
  <w:style w:type="character" w:customStyle="1" w:styleId="goohl0">
    <w:name w:val="goohl0"/>
    <w:basedOn w:val="Fuentedeprrafopredeter"/>
    <w:rsid w:val="00614FD7"/>
  </w:style>
  <w:style w:type="table" w:styleId="Tablaconcuadrcula">
    <w:name w:val="Table Grid"/>
    <w:basedOn w:val="Tablanormal"/>
    <w:uiPriority w:val="59"/>
    <w:rsid w:val="0035440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TMLconformatoprevio">
    <w:name w:val="HTML Preformatted"/>
    <w:basedOn w:val="Normal"/>
    <w:link w:val="HTMLconformatoprevioCar"/>
    <w:uiPriority w:val="99"/>
    <w:semiHidden/>
    <w:unhideWhenUsed/>
    <w:rsid w:val="00105508"/>
    <w:pPr>
      <w:tabs>
        <w:tab w:val="clear" w:pos="1701"/>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contextualSpacing w:val="0"/>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105508"/>
    <w:rPr>
      <w:rFonts w:ascii="Courier New" w:eastAsia="Times New Roman" w:hAnsi="Courier New" w:cs="Courier New"/>
      <w:sz w:val="20"/>
      <w:szCs w:val="20"/>
      <w:lang w:eastAsia="es-ES"/>
    </w:rPr>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172649585">
      <w:bodyDiv w:val="1"/>
      <w:marLeft w:val="0"/>
      <w:marRight w:val="0"/>
      <w:marTop w:val="0"/>
      <w:marBottom w:val="0"/>
      <w:divBdr>
        <w:top w:val="none" w:sz="0" w:space="0" w:color="auto"/>
        <w:left w:val="none" w:sz="0" w:space="0" w:color="auto"/>
        <w:bottom w:val="none" w:sz="0" w:space="0" w:color="auto"/>
        <w:right w:val="none" w:sz="0" w:space="0" w:color="auto"/>
      </w:divBdr>
      <w:divsChild>
        <w:div w:id="1402099054">
          <w:marLeft w:val="0"/>
          <w:marRight w:val="0"/>
          <w:marTop w:val="0"/>
          <w:marBottom w:val="0"/>
          <w:divBdr>
            <w:top w:val="none" w:sz="0" w:space="0" w:color="auto"/>
            <w:left w:val="none" w:sz="0" w:space="0" w:color="auto"/>
            <w:bottom w:val="none" w:sz="0" w:space="0" w:color="auto"/>
            <w:right w:val="none" w:sz="0" w:space="0" w:color="auto"/>
          </w:divBdr>
        </w:div>
      </w:divsChild>
    </w:div>
    <w:div w:id="474642648">
      <w:bodyDiv w:val="1"/>
      <w:marLeft w:val="0"/>
      <w:marRight w:val="0"/>
      <w:marTop w:val="0"/>
      <w:marBottom w:val="0"/>
      <w:divBdr>
        <w:top w:val="none" w:sz="0" w:space="0" w:color="auto"/>
        <w:left w:val="none" w:sz="0" w:space="0" w:color="auto"/>
        <w:bottom w:val="none" w:sz="0" w:space="0" w:color="auto"/>
        <w:right w:val="none" w:sz="0" w:space="0" w:color="auto"/>
      </w:divBdr>
      <w:divsChild>
        <w:div w:id="1494418119">
          <w:marLeft w:val="0"/>
          <w:marRight w:val="0"/>
          <w:marTop w:val="0"/>
          <w:marBottom w:val="0"/>
          <w:divBdr>
            <w:top w:val="none" w:sz="0" w:space="0" w:color="auto"/>
            <w:left w:val="none" w:sz="0" w:space="0" w:color="auto"/>
            <w:bottom w:val="none" w:sz="0" w:space="0" w:color="auto"/>
            <w:right w:val="none" w:sz="0" w:space="0" w:color="auto"/>
          </w:divBdr>
        </w:div>
      </w:divsChild>
    </w:div>
    <w:div w:id="542056299">
      <w:bodyDiv w:val="1"/>
      <w:marLeft w:val="0"/>
      <w:marRight w:val="0"/>
      <w:marTop w:val="0"/>
      <w:marBottom w:val="0"/>
      <w:divBdr>
        <w:top w:val="none" w:sz="0" w:space="0" w:color="auto"/>
        <w:left w:val="none" w:sz="0" w:space="0" w:color="auto"/>
        <w:bottom w:val="none" w:sz="0" w:space="0" w:color="auto"/>
        <w:right w:val="none" w:sz="0" w:space="0" w:color="auto"/>
      </w:divBdr>
      <w:divsChild>
        <w:div w:id="1784378535">
          <w:marLeft w:val="0"/>
          <w:marRight w:val="0"/>
          <w:marTop w:val="0"/>
          <w:marBottom w:val="0"/>
          <w:divBdr>
            <w:top w:val="none" w:sz="0" w:space="0" w:color="auto"/>
            <w:left w:val="none" w:sz="0" w:space="0" w:color="auto"/>
            <w:bottom w:val="none" w:sz="0" w:space="0" w:color="auto"/>
            <w:right w:val="none" w:sz="0" w:space="0" w:color="auto"/>
          </w:divBdr>
        </w:div>
        <w:div w:id="1680230256">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79010">
      <w:bodyDiv w:val="1"/>
      <w:marLeft w:val="0"/>
      <w:marRight w:val="0"/>
      <w:marTop w:val="0"/>
      <w:marBottom w:val="0"/>
      <w:divBdr>
        <w:top w:val="none" w:sz="0" w:space="0" w:color="auto"/>
        <w:left w:val="none" w:sz="0" w:space="0" w:color="auto"/>
        <w:bottom w:val="none" w:sz="0" w:space="0" w:color="auto"/>
        <w:right w:val="none" w:sz="0" w:space="0" w:color="auto"/>
      </w:divBdr>
      <w:divsChild>
        <w:div w:id="844125421">
          <w:marLeft w:val="0"/>
          <w:marRight w:val="0"/>
          <w:marTop w:val="0"/>
          <w:marBottom w:val="0"/>
          <w:divBdr>
            <w:top w:val="none" w:sz="0" w:space="0" w:color="auto"/>
            <w:left w:val="none" w:sz="0" w:space="0" w:color="auto"/>
            <w:bottom w:val="none" w:sz="0" w:space="0" w:color="auto"/>
            <w:right w:val="none" w:sz="0" w:space="0" w:color="auto"/>
          </w:divBdr>
        </w:div>
      </w:divsChild>
    </w:div>
    <w:div w:id="591594991">
      <w:bodyDiv w:val="1"/>
      <w:marLeft w:val="0"/>
      <w:marRight w:val="0"/>
      <w:marTop w:val="0"/>
      <w:marBottom w:val="0"/>
      <w:divBdr>
        <w:top w:val="none" w:sz="0" w:space="0" w:color="auto"/>
        <w:left w:val="none" w:sz="0" w:space="0" w:color="auto"/>
        <w:bottom w:val="none" w:sz="0" w:space="0" w:color="auto"/>
        <w:right w:val="none" w:sz="0" w:space="0" w:color="auto"/>
      </w:divBdr>
      <w:divsChild>
        <w:div w:id="550307666">
          <w:marLeft w:val="0"/>
          <w:marRight w:val="0"/>
          <w:marTop w:val="0"/>
          <w:marBottom w:val="0"/>
          <w:divBdr>
            <w:top w:val="none" w:sz="0" w:space="0" w:color="auto"/>
            <w:left w:val="none" w:sz="0" w:space="0" w:color="auto"/>
            <w:bottom w:val="none" w:sz="0" w:space="0" w:color="auto"/>
            <w:right w:val="none" w:sz="0" w:space="0" w:color="auto"/>
          </w:divBdr>
        </w:div>
        <w:div w:id="1441946160">
          <w:marLeft w:val="0"/>
          <w:marRight w:val="0"/>
          <w:marTop w:val="0"/>
          <w:marBottom w:val="0"/>
          <w:divBdr>
            <w:top w:val="none" w:sz="0" w:space="0" w:color="auto"/>
            <w:left w:val="none" w:sz="0" w:space="0" w:color="auto"/>
            <w:bottom w:val="none" w:sz="0" w:space="0" w:color="auto"/>
            <w:right w:val="none" w:sz="0" w:space="0" w:color="auto"/>
          </w:divBdr>
        </w:div>
        <w:div w:id="2077699412">
          <w:marLeft w:val="0"/>
          <w:marRight w:val="0"/>
          <w:marTop w:val="0"/>
          <w:marBottom w:val="0"/>
          <w:divBdr>
            <w:top w:val="none" w:sz="0" w:space="0" w:color="auto"/>
            <w:left w:val="none" w:sz="0" w:space="0" w:color="auto"/>
            <w:bottom w:val="none" w:sz="0" w:space="0" w:color="auto"/>
            <w:right w:val="none" w:sz="0" w:space="0" w:color="auto"/>
          </w:divBdr>
        </w:div>
        <w:div w:id="2016032639">
          <w:marLeft w:val="0"/>
          <w:marRight w:val="0"/>
          <w:marTop w:val="0"/>
          <w:marBottom w:val="0"/>
          <w:divBdr>
            <w:top w:val="none" w:sz="0" w:space="0" w:color="auto"/>
            <w:left w:val="none" w:sz="0" w:space="0" w:color="auto"/>
            <w:bottom w:val="none" w:sz="0" w:space="0" w:color="auto"/>
            <w:right w:val="none" w:sz="0" w:space="0" w:color="auto"/>
          </w:divBdr>
        </w:div>
        <w:div w:id="155002153">
          <w:marLeft w:val="0"/>
          <w:marRight w:val="0"/>
          <w:marTop w:val="0"/>
          <w:marBottom w:val="0"/>
          <w:divBdr>
            <w:top w:val="none" w:sz="0" w:space="0" w:color="auto"/>
            <w:left w:val="none" w:sz="0" w:space="0" w:color="auto"/>
            <w:bottom w:val="none" w:sz="0" w:space="0" w:color="auto"/>
            <w:right w:val="none" w:sz="0" w:space="0" w:color="auto"/>
          </w:divBdr>
        </w:div>
      </w:divsChild>
    </w:div>
    <w:div w:id="1234465437">
      <w:bodyDiv w:val="1"/>
      <w:marLeft w:val="0"/>
      <w:marRight w:val="0"/>
      <w:marTop w:val="0"/>
      <w:marBottom w:val="0"/>
      <w:divBdr>
        <w:top w:val="none" w:sz="0" w:space="0" w:color="auto"/>
        <w:left w:val="none" w:sz="0" w:space="0" w:color="auto"/>
        <w:bottom w:val="none" w:sz="0" w:space="0" w:color="auto"/>
        <w:right w:val="none" w:sz="0" w:space="0" w:color="auto"/>
      </w:divBdr>
      <w:divsChild>
        <w:div w:id="2141612498">
          <w:marLeft w:val="0"/>
          <w:marRight w:val="0"/>
          <w:marTop w:val="0"/>
          <w:marBottom w:val="0"/>
          <w:divBdr>
            <w:top w:val="none" w:sz="0" w:space="0" w:color="auto"/>
            <w:left w:val="none" w:sz="0" w:space="0" w:color="auto"/>
            <w:bottom w:val="none" w:sz="0" w:space="0" w:color="auto"/>
            <w:right w:val="none" w:sz="0" w:space="0" w:color="auto"/>
          </w:divBdr>
        </w:div>
      </w:divsChild>
    </w:div>
    <w:div w:id="1247685152">
      <w:bodyDiv w:val="1"/>
      <w:marLeft w:val="0"/>
      <w:marRight w:val="0"/>
      <w:marTop w:val="0"/>
      <w:marBottom w:val="0"/>
      <w:divBdr>
        <w:top w:val="none" w:sz="0" w:space="0" w:color="auto"/>
        <w:left w:val="none" w:sz="0" w:space="0" w:color="auto"/>
        <w:bottom w:val="none" w:sz="0" w:space="0" w:color="auto"/>
        <w:right w:val="none" w:sz="0" w:space="0" w:color="auto"/>
      </w:divBdr>
    </w:div>
    <w:div w:id="1385061004">
      <w:bodyDiv w:val="1"/>
      <w:marLeft w:val="0"/>
      <w:marRight w:val="0"/>
      <w:marTop w:val="0"/>
      <w:marBottom w:val="0"/>
      <w:divBdr>
        <w:top w:val="none" w:sz="0" w:space="0" w:color="auto"/>
        <w:left w:val="none" w:sz="0" w:space="0" w:color="auto"/>
        <w:bottom w:val="none" w:sz="0" w:space="0" w:color="auto"/>
        <w:right w:val="none" w:sz="0" w:space="0" w:color="auto"/>
      </w:divBdr>
      <w:divsChild>
        <w:div w:id="1321928406">
          <w:marLeft w:val="0"/>
          <w:marRight w:val="0"/>
          <w:marTop w:val="0"/>
          <w:marBottom w:val="0"/>
          <w:divBdr>
            <w:top w:val="none" w:sz="0" w:space="0" w:color="auto"/>
            <w:left w:val="none" w:sz="0" w:space="0" w:color="auto"/>
            <w:bottom w:val="none" w:sz="0" w:space="0" w:color="auto"/>
            <w:right w:val="none" w:sz="0" w:space="0" w:color="auto"/>
          </w:divBdr>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702246323">
      <w:bodyDiv w:val="1"/>
      <w:marLeft w:val="0"/>
      <w:marRight w:val="0"/>
      <w:marTop w:val="0"/>
      <w:marBottom w:val="0"/>
      <w:divBdr>
        <w:top w:val="none" w:sz="0" w:space="0" w:color="auto"/>
        <w:left w:val="none" w:sz="0" w:space="0" w:color="auto"/>
        <w:bottom w:val="none" w:sz="0" w:space="0" w:color="auto"/>
        <w:right w:val="none" w:sz="0" w:space="0" w:color="auto"/>
      </w:divBdr>
      <w:divsChild>
        <w:div w:id="845678398">
          <w:marLeft w:val="0"/>
          <w:marRight w:val="0"/>
          <w:marTop w:val="0"/>
          <w:marBottom w:val="0"/>
          <w:divBdr>
            <w:top w:val="none" w:sz="0" w:space="0" w:color="auto"/>
            <w:left w:val="none" w:sz="0" w:space="0" w:color="auto"/>
            <w:bottom w:val="none" w:sz="0" w:space="0" w:color="auto"/>
            <w:right w:val="none" w:sz="0" w:space="0" w:color="auto"/>
          </w:divBdr>
        </w:div>
      </w:divsChild>
    </w:div>
    <w:div w:id="1799494910">
      <w:bodyDiv w:val="1"/>
      <w:marLeft w:val="0"/>
      <w:marRight w:val="0"/>
      <w:marTop w:val="0"/>
      <w:marBottom w:val="0"/>
      <w:divBdr>
        <w:top w:val="none" w:sz="0" w:space="0" w:color="auto"/>
        <w:left w:val="none" w:sz="0" w:space="0" w:color="auto"/>
        <w:bottom w:val="none" w:sz="0" w:space="0" w:color="auto"/>
        <w:right w:val="none" w:sz="0" w:space="0" w:color="auto"/>
      </w:divBdr>
      <w:divsChild>
        <w:div w:id="1224632664">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 w:id="1998653277">
      <w:bodyDiv w:val="1"/>
      <w:marLeft w:val="0"/>
      <w:marRight w:val="0"/>
      <w:marTop w:val="0"/>
      <w:marBottom w:val="0"/>
      <w:divBdr>
        <w:top w:val="none" w:sz="0" w:space="0" w:color="auto"/>
        <w:left w:val="none" w:sz="0" w:space="0" w:color="auto"/>
        <w:bottom w:val="none" w:sz="0" w:space="0" w:color="auto"/>
        <w:right w:val="none" w:sz="0" w:space="0" w:color="auto"/>
      </w:divBdr>
      <w:divsChild>
        <w:div w:id="311713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7.xml"/><Relationship Id="rId26" Type="http://schemas.openxmlformats.org/officeDocument/2006/relationships/image" Target="media/image6.png"/><Relationship Id="rId39" Type="http://schemas.openxmlformats.org/officeDocument/2006/relationships/image" Target="media/image13.jpeg"/><Relationship Id="rId21" Type="http://schemas.openxmlformats.org/officeDocument/2006/relationships/image" Target="media/image4.png"/><Relationship Id="rId34" Type="http://schemas.openxmlformats.org/officeDocument/2006/relationships/image" Target="media/image8.png"/><Relationship Id="rId42" Type="http://schemas.openxmlformats.org/officeDocument/2006/relationships/header" Target="header19.xml"/><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header" Target="header23.xml"/><Relationship Id="rId68" Type="http://schemas.openxmlformats.org/officeDocument/2006/relationships/image" Target="media/image36.png"/><Relationship Id="rId76" Type="http://schemas.openxmlformats.org/officeDocument/2006/relationships/hyperlink" Target="http://fltk.org/" TargetMode="External"/><Relationship Id="rId8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eader" Target="header26.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header" Target="header14.xml"/><Relationship Id="rId11" Type="http://schemas.openxmlformats.org/officeDocument/2006/relationships/header" Target="header2.xml"/><Relationship Id="rId24" Type="http://schemas.openxmlformats.org/officeDocument/2006/relationships/header" Target="header11.xml"/><Relationship Id="rId32" Type="http://schemas.openxmlformats.org/officeDocument/2006/relationships/header" Target="header17.xm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4.png"/><Relationship Id="rId74" Type="http://schemas.openxmlformats.org/officeDocument/2006/relationships/hyperlink" Target="http://www.itk.org/" TargetMode="External"/><Relationship Id="rId79" Type="http://schemas.openxmlformats.org/officeDocument/2006/relationships/hyperlink" Target="http://www.slicer.org/" TargetMode="External"/><Relationship Id="rId5" Type="http://schemas.openxmlformats.org/officeDocument/2006/relationships/webSettings" Target="webSettings.xml"/><Relationship Id="rId61" Type="http://schemas.openxmlformats.org/officeDocument/2006/relationships/header" Target="header21.xml"/><Relationship Id="rId82" Type="http://schemas.openxmlformats.org/officeDocument/2006/relationships/header" Target="header30.xml"/><Relationship Id="rId19" Type="http://schemas.openxmlformats.org/officeDocument/2006/relationships/header" Target="header8.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Pablo\Desktop\proyecto\Memoria%20del%20proyecto\Memoria.docx" TargetMode="External"/><Relationship Id="rId22" Type="http://schemas.openxmlformats.org/officeDocument/2006/relationships/header" Target="header9.xml"/><Relationship Id="rId27" Type="http://schemas.openxmlformats.org/officeDocument/2006/relationships/header" Target="header12.xml"/><Relationship Id="rId30" Type="http://schemas.openxmlformats.org/officeDocument/2006/relationships/header" Target="header15.xml"/><Relationship Id="rId35" Type="http://schemas.openxmlformats.org/officeDocument/2006/relationships/image" Target="media/image9.png"/><Relationship Id="rId43" Type="http://schemas.openxmlformats.org/officeDocument/2006/relationships/header" Target="header20.xml"/><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2.png"/><Relationship Id="rId69" Type="http://schemas.openxmlformats.org/officeDocument/2006/relationships/header" Target="header24.xml"/><Relationship Id="rId77" Type="http://schemas.openxmlformats.org/officeDocument/2006/relationships/hyperlink" Target="http://www.cmake.org/" TargetMode="Externa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eader" Target="header27.xml"/><Relationship Id="rId80" Type="http://schemas.openxmlformats.org/officeDocument/2006/relationships/hyperlink" Target="http://www-sop.inria.fr/asclepios/software/MedINRIA/"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5.png"/><Relationship Id="rId33" Type="http://schemas.openxmlformats.org/officeDocument/2006/relationships/image" Target="media/image7.png"/><Relationship Id="rId38" Type="http://schemas.openxmlformats.org/officeDocument/2006/relationships/image" Target="media/image12.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5.png"/><Relationship Id="rId20" Type="http://schemas.openxmlformats.org/officeDocument/2006/relationships/image" Target="media/image3.png"/><Relationship Id="rId41" Type="http://schemas.openxmlformats.org/officeDocument/2006/relationships/header" Target="header18.xml"/><Relationship Id="rId54" Type="http://schemas.openxmlformats.org/officeDocument/2006/relationships/image" Target="media/image25.png"/><Relationship Id="rId62" Type="http://schemas.openxmlformats.org/officeDocument/2006/relationships/header" Target="header22.xml"/><Relationship Id="rId70" Type="http://schemas.openxmlformats.org/officeDocument/2006/relationships/header" Target="header25.xml"/><Relationship Id="rId75" Type="http://schemas.openxmlformats.org/officeDocument/2006/relationships/hyperlink" Target="http://www.vtk.org/"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Pablo\Desktop\proyecto\Memoria%20del%20proyecto\Memoria.docx" TargetMode="External"/><Relationship Id="rId23" Type="http://schemas.openxmlformats.org/officeDocument/2006/relationships/header" Target="header10.xml"/><Relationship Id="rId28" Type="http://schemas.openxmlformats.org/officeDocument/2006/relationships/header" Target="header13.xml"/><Relationship Id="rId36" Type="http://schemas.openxmlformats.org/officeDocument/2006/relationships/image" Target="media/image10.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1.xml"/><Relationship Id="rId31" Type="http://schemas.openxmlformats.org/officeDocument/2006/relationships/header" Target="header16.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3.png"/><Relationship Id="rId73" Type="http://schemas.openxmlformats.org/officeDocument/2006/relationships/header" Target="header28.xml"/><Relationship Id="rId78" Type="http://schemas.openxmlformats.org/officeDocument/2006/relationships/hyperlink" Target="http://www.lpi.tel.uva.es/usimagtool/" TargetMode="External"/><Relationship Id="rId81" Type="http://schemas.openxmlformats.org/officeDocument/2006/relationships/header" Target="header29.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revisionView w:markup="0" w:comments="0" w:insDel="0" w:formatting="0" w:inkAnnotations="0"/>
  <w:defaultTabStop w:val="708"/>
  <w:hyphenationZone w:val="425"/>
  <w:characterSpacingControl w:val="doNotCompress"/>
  <w:compat>
    <w:useFELayout/>
  </w:compat>
  <w:rsids>
    <w:rsidRoot w:val="00134F20"/>
    <w:rsid w:val="00134F20"/>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134F20"/>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Pet02</b:Tag>
    <b:SourceType>JournalArticle</b:SourceType>
    <b:Guid>{269AD39B-E526-43B3-906F-8CA8B7BBB0C9}</b:Guid>
    <b:LCID>0</b:LCID>
    <b:Author>
      <b:Author>
        <b:NameList>
          <b:Person>
            <b:Last>Peter J. Basser</b:Last>
            <b:First>Derek</b:First>
            <b:Middle>K. Jones</b:Middle>
          </b:Person>
        </b:NameList>
      </b:Author>
    </b:Author>
    <b:Title>Diffusion-tensor MRI: theory, experimental design and data analysis - a technical review</b:Title>
    <b:Year>2002</b:Year>
    <b:JournalName>NMR Biomed. 15</b:JournalName>
    <b:Pages>456-467</b:Pages>
    <b:RefOrder>1</b:RefOrder>
  </b:Source>
</b:Sources>
</file>

<file path=customXml/itemProps1.xml><?xml version="1.0" encoding="utf-8"?>
<ds:datastoreItem xmlns:ds="http://schemas.openxmlformats.org/officeDocument/2006/customXml" ds:itemID="{2AAD9018-2005-4124-9FF8-69F8B73BB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11664</TotalTime>
  <Pages>134</Pages>
  <Words>31205</Words>
  <Characters>171633</Characters>
  <Application>Microsoft Office Word</Application>
  <DocSecurity>0</DocSecurity>
  <Lines>1430</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237</cp:revision>
  <cp:lastPrinted>2010-09-19T18:24:00Z</cp:lastPrinted>
  <dcterms:created xsi:type="dcterms:W3CDTF">2010-06-09T17:20:00Z</dcterms:created>
  <dcterms:modified xsi:type="dcterms:W3CDTF">2010-09-19T22:46:00Z</dcterms:modified>
</cp:coreProperties>
</file>