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66382279"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FE2808" w:rsidRDefault="00FE2808">
          <w:pPr>
            <w:pStyle w:val="TDC1"/>
            <w:tabs>
              <w:tab w:val="right" w:leader="underscore" w:pos="7927"/>
            </w:tabs>
            <w:rPr>
              <w:b w:val="0"/>
              <w:bCs w:val="0"/>
              <w:sz w:val="22"/>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r w:rsidRPr="00ED79DD">
            <w:rPr>
              <w:b w:val="0"/>
              <w:bCs w:val="0"/>
              <w:sz w:val="22"/>
            </w:rPr>
            <w:fldChar w:fldCharType="begin"/>
          </w:r>
          <w:r w:rsidR="00EC22D3">
            <w:rPr>
              <w:b w:val="0"/>
              <w:bCs w:val="0"/>
              <w:sz w:val="22"/>
            </w:rPr>
            <w:instrText xml:space="preserve"> TOC \o "1-3" \h \z \u </w:instrText>
          </w:r>
          <w:r w:rsidRPr="00ED79DD">
            <w:rPr>
              <w:b w:val="0"/>
              <w:bCs w:val="0"/>
              <w:sz w:val="22"/>
            </w:rPr>
            <w:fldChar w:fldCharType="separate"/>
          </w:r>
          <w:hyperlink w:anchor="_Toc266382279" w:history="1">
            <w:r w:rsidR="00E7650B" w:rsidRPr="002902AB">
              <w:rPr>
                <w:rStyle w:val="Hipervnculo"/>
                <w:rFonts w:ascii="Cambria" w:hAnsi="Cambria"/>
                <w:noProof/>
                <w:lang w:eastAsia="es-ES"/>
              </w:rPr>
              <w:t>Índice de contenidos</w:t>
            </w:r>
            <w:r w:rsidR="00E7650B">
              <w:rPr>
                <w:noProof/>
                <w:webHidden/>
              </w:rPr>
              <w:tab/>
            </w:r>
            <w:r>
              <w:rPr>
                <w:noProof/>
                <w:webHidden/>
              </w:rPr>
              <w:fldChar w:fldCharType="begin"/>
            </w:r>
            <w:r w:rsidR="00E7650B">
              <w:rPr>
                <w:noProof/>
                <w:webHidden/>
              </w:rPr>
              <w:instrText xml:space="preserve"> PAGEREF _Toc266382279 \h </w:instrText>
            </w:r>
            <w:r>
              <w:rPr>
                <w:noProof/>
                <w:webHidden/>
              </w:rPr>
            </w:r>
            <w:r>
              <w:rPr>
                <w:noProof/>
                <w:webHidden/>
              </w:rPr>
              <w:fldChar w:fldCharType="separate"/>
            </w:r>
            <w:r w:rsidR="00DA3081">
              <w:rPr>
                <w:noProof/>
                <w:webHidden/>
              </w:rPr>
              <w:t>i</w:t>
            </w:r>
            <w:r>
              <w:rPr>
                <w:noProof/>
                <w:webHidden/>
              </w:rPr>
              <w:fldChar w:fldCharType="end"/>
            </w:r>
          </w:hyperlink>
        </w:p>
        <w:p w:rsidR="00E7650B" w:rsidRDefault="00E7650B">
          <w:pPr>
            <w:pStyle w:val="TDC1"/>
            <w:tabs>
              <w:tab w:val="right" w:leader="underscore" w:pos="7927"/>
            </w:tabs>
            <w:rPr>
              <w:rStyle w:val="Hipervnculo"/>
              <w:noProof/>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hyperlink w:anchor="_Toc266382280" w:history="1">
            <w:r w:rsidR="00E7650B" w:rsidRPr="002902AB">
              <w:rPr>
                <w:rStyle w:val="Hipervnculo"/>
                <w:noProof/>
              </w:rPr>
              <w:t>Índice de figuras</w:t>
            </w:r>
            <w:r w:rsidR="00E7650B">
              <w:rPr>
                <w:noProof/>
                <w:webHidden/>
              </w:rPr>
              <w:tab/>
            </w:r>
            <w:r>
              <w:rPr>
                <w:noProof/>
                <w:webHidden/>
              </w:rPr>
              <w:fldChar w:fldCharType="begin"/>
            </w:r>
            <w:r w:rsidR="00E7650B">
              <w:rPr>
                <w:noProof/>
                <w:webHidden/>
              </w:rPr>
              <w:instrText xml:space="preserve"> PAGEREF _Toc266382280 \h </w:instrText>
            </w:r>
            <w:r>
              <w:rPr>
                <w:noProof/>
                <w:webHidden/>
              </w:rPr>
            </w:r>
            <w:r>
              <w:rPr>
                <w:noProof/>
                <w:webHidden/>
              </w:rPr>
              <w:fldChar w:fldCharType="separate"/>
            </w:r>
            <w:r w:rsidR="00DA3081">
              <w:rPr>
                <w:noProof/>
                <w:webHidden/>
              </w:rPr>
              <w:t>iii</w:t>
            </w:r>
            <w:r>
              <w:rPr>
                <w:noProof/>
                <w:webHidden/>
              </w:rPr>
              <w:fldChar w:fldCharType="end"/>
            </w:r>
          </w:hyperlink>
        </w:p>
        <w:p w:rsidR="00E7650B" w:rsidRDefault="00E7650B">
          <w:pPr>
            <w:pStyle w:val="TDC1"/>
            <w:tabs>
              <w:tab w:val="right" w:leader="underscore" w:pos="7927"/>
            </w:tabs>
            <w:rPr>
              <w:rStyle w:val="Hipervnculo"/>
              <w:noProof/>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hyperlink w:anchor="_Toc266382281" w:history="1">
            <w:r w:rsidR="00E7650B" w:rsidRPr="002902AB">
              <w:rPr>
                <w:rStyle w:val="Hipervnculo"/>
                <w:rFonts w:ascii="Cambria" w:hAnsi="Cambria"/>
                <w:noProof/>
              </w:rPr>
              <w:t>Capítulo 1</w:t>
            </w:r>
            <w:r w:rsidR="00E7650B" w:rsidRPr="002902AB">
              <w:rPr>
                <w:rStyle w:val="Hipervnculo"/>
                <w:noProof/>
              </w:rPr>
              <w:t xml:space="preserve"> DT-MRI</w:t>
            </w:r>
            <w:r w:rsidR="00E7650B">
              <w:rPr>
                <w:noProof/>
                <w:webHidden/>
              </w:rPr>
              <w:tab/>
            </w:r>
            <w:r>
              <w:rPr>
                <w:noProof/>
                <w:webHidden/>
              </w:rPr>
              <w:fldChar w:fldCharType="begin"/>
            </w:r>
            <w:r w:rsidR="00E7650B">
              <w:rPr>
                <w:noProof/>
                <w:webHidden/>
              </w:rPr>
              <w:instrText xml:space="preserve"> PAGEREF _Toc266382281 \h </w:instrText>
            </w:r>
            <w:r>
              <w:rPr>
                <w:noProof/>
                <w:webHidden/>
              </w:rPr>
            </w:r>
            <w:r>
              <w:rPr>
                <w:noProof/>
                <w:webHidden/>
              </w:rPr>
              <w:fldChar w:fldCharType="separate"/>
            </w:r>
            <w:r w:rsidR="00DA3081">
              <w:rPr>
                <w:noProof/>
                <w:webHidden/>
              </w:rPr>
              <w:t>1</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82" w:history="1">
            <w:r w:rsidR="00E7650B" w:rsidRPr="002902AB">
              <w:rPr>
                <w:rStyle w:val="Hipervnculo"/>
                <w:noProof/>
              </w:rPr>
              <w:t>1.1 Introducción</w:t>
            </w:r>
            <w:r w:rsidR="00E7650B">
              <w:rPr>
                <w:noProof/>
                <w:webHidden/>
              </w:rPr>
              <w:tab/>
            </w:r>
            <w:r>
              <w:rPr>
                <w:noProof/>
                <w:webHidden/>
              </w:rPr>
              <w:fldChar w:fldCharType="begin"/>
            </w:r>
            <w:r w:rsidR="00E7650B">
              <w:rPr>
                <w:noProof/>
                <w:webHidden/>
              </w:rPr>
              <w:instrText xml:space="preserve"> PAGEREF _Toc266382282 \h </w:instrText>
            </w:r>
            <w:r>
              <w:rPr>
                <w:noProof/>
                <w:webHidden/>
              </w:rPr>
            </w:r>
            <w:r>
              <w:rPr>
                <w:noProof/>
                <w:webHidden/>
              </w:rPr>
              <w:fldChar w:fldCharType="separate"/>
            </w:r>
            <w:r w:rsidR="00DA3081">
              <w:rPr>
                <w:noProof/>
                <w:webHidden/>
              </w:rPr>
              <w:t>3</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83" w:history="1">
            <w:r w:rsidR="00E7650B" w:rsidRPr="002902AB">
              <w:rPr>
                <w:rStyle w:val="Hipervnculo"/>
                <w:noProof/>
              </w:rPr>
              <w:t>1.2 Resonancia magnética por difusión</w:t>
            </w:r>
            <w:r w:rsidR="00E7650B">
              <w:rPr>
                <w:noProof/>
                <w:webHidden/>
              </w:rPr>
              <w:tab/>
            </w:r>
            <w:r>
              <w:rPr>
                <w:noProof/>
                <w:webHidden/>
              </w:rPr>
              <w:fldChar w:fldCharType="begin"/>
            </w:r>
            <w:r w:rsidR="00E7650B">
              <w:rPr>
                <w:noProof/>
                <w:webHidden/>
              </w:rPr>
              <w:instrText xml:space="preserve"> PAGEREF _Toc266382283 \h </w:instrText>
            </w:r>
            <w:r>
              <w:rPr>
                <w:noProof/>
                <w:webHidden/>
              </w:rPr>
            </w:r>
            <w:r>
              <w:rPr>
                <w:noProof/>
                <w:webHidden/>
              </w:rPr>
              <w:fldChar w:fldCharType="separate"/>
            </w:r>
            <w:r w:rsidR="00DA3081">
              <w:rPr>
                <w:noProof/>
                <w:webHidden/>
              </w:rPr>
              <w:t>3</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84" w:history="1">
            <w:r w:rsidR="00E7650B" w:rsidRPr="002902AB">
              <w:rPr>
                <w:rStyle w:val="Hipervnculo"/>
                <w:noProof/>
              </w:rPr>
              <w:t>1.3 Estimación del tensor de difusión</w:t>
            </w:r>
            <w:r w:rsidR="00E7650B">
              <w:rPr>
                <w:noProof/>
                <w:webHidden/>
              </w:rPr>
              <w:tab/>
            </w:r>
            <w:r>
              <w:rPr>
                <w:noProof/>
                <w:webHidden/>
              </w:rPr>
              <w:fldChar w:fldCharType="begin"/>
            </w:r>
            <w:r w:rsidR="00E7650B">
              <w:rPr>
                <w:noProof/>
                <w:webHidden/>
              </w:rPr>
              <w:instrText xml:space="preserve"> PAGEREF _Toc266382284 \h </w:instrText>
            </w:r>
            <w:r>
              <w:rPr>
                <w:noProof/>
                <w:webHidden/>
              </w:rPr>
            </w:r>
            <w:r>
              <w:rPr>
                <w:noProof/>
                <w:webHidden/>
              </w:rPr>
              <w:fldChar w:fldCharType="separate"/>
            </w:r>
            <w:r w:rsidR="00DA3081">
              <w:rPr>
                <w:noProof/>
                <w:webHidden/>
              </w:rPr>
              <w:t>4</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85" w:history="1">
            <w:r w:rsidR="00E7650B" w:rsidRPr="002902AB">
              <w:rPr>
                <w:rStyle w:val="Hipervnculo"/>
                <w:noProof/>
              </w:rPr>
              <w:t>1.3.1 Cálculo del tensor de difusión</w:t>
            </w:r>
            <w:r w:rsidR="00E7650B">
              <w:rPr>
                <w:noProof/>
                <w:webHidden/>
              </w:rPr>
              <w:tab/>
            </w:r>
            <w:r>
              <w:rPr>
                <w:noProof/>
                <w:webHidden/>
              </w:rPr>
              <w:fldChar w:fldCharType="begin"/>
            </w:r>
            <w:r w:rsidR="00E7650B">
              <w:rPr>
                <w:noProof/>
                <w:webHidden/>
              </w:rPr>
              <w:instrText xml:space="preserve"> PAGEREF _Toc266382285 \h </w:instrText>
            </w:r>
            <w:r>
              <w:rPr>
                <w:noProof/>
                <w:webHidden/>
              </w:rPr>
            </w:r>
            <w:r>
              <w:rPr>
                <w:noProof/>
                <w:webHidden/>
              </w:rPr>
              <w:fldChar w:fldCharType="separate"/>
            </w:r>
            <w:r w:rsidR="00DA3081">
              <w:rPr>
                <w:noProof/>
                <w:webHidden/>
              </w:rPr>
              <w:t>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86" w:history="1">
            <w:r w:rsidR="00E7650B" w:rsidRPr="002902AB">
              <w:rPr>
                <w:rStyle w:val="Hipervnculo"/>
                <w:noProof/>
              </w:rPr>
              <w:t>1.3.2 Anisotropía y medidas macroestructurales</w:t>
            </w:r>
            <w:r w:rsidR="00E7650B">
              <w:rPr>
                <w:noProof/>
                <w:webHidden/>
              </w:rPr>
              <w:tab/>
            </w:r>
            <w:r>
              <w:rPr>
                <w:noProof/>
                <w:webHidden/>
              </w:rPr>
              <w:fldChar w:fldCharType="begin"/>
            </w:r>
            <w:r w:rsidR="00E7650B">
              <w:rPr>
                <w:noProof/>
                <w:webHidden/>
              </w:rPr>
              <w:instrText xml:space="preserve"> PAGEREF _Toc266382286 \h </w:instrText>
            </w:r>
            <w:r>
              <w:rPr>
                <w:noProof/>
                <w:webHidden/>
              </w:rPr>
            </w:r>
            <w:r>
              <w:rPr>
                <w:noProof/>
                <w:webHidden/>
              </w:rPr>
              <w:fldChar w:fldCharType="separate"/>
            </w:r>
            <w:r w:rsidR="00DA3081">
              <w:rPr>
                <w:noProof/>
                <w:webHidden/>
              </w:rPr>
              <w:t>7</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87" w:history="1">
            <w:r w:rsidR="00E7650B" w:rsidRPr="002902AB">
              <w:rPr>
                <w:rStyle w:val="Hipervnculo"/>
                <w:noProof/>
              </w:rPr>
              <w:t>1.3.3 Interpolación</w:t>
            </w:r>
            <w:r w:rsidR="00E7650B">
              <w:rPr>
                <w:noProof/>
                <w:webHidden/>
              </w:rPr>
              <w:tab/>
            </w:r>
            <w:r>
              <w:rPr>
                <w:noProof/>
                <w:webHidden/>
              </w:rPr>
              <w:fldChar w:fldCharType="begin"/>
            </w:r>
            <w:r w:rsidR="00E7650B">
              <w:rPr>
                <w:noProof/>
                <w:webHidden/>
              </w:rPr>
              <w:instrText xml:space="preserve"> PAGEREF _Toc266382287 \h </w:instrText>
            </w:r>
            <w:r>
              <w:rPr>
                <w:noProof/>
                <w:webHidden/>
              </w:rPr>
            </w:r>
            <w:r>
              <w:rPr>
                <w:noProof/>
                <w:webHidden/>
              </w:rPr>
              <w:fldChar w:fldCharType="separate"/>
            </w:r>
            <w:r w:rsidR="00DA3081">
              <w:rPr>
                <w:noProof/>
                <w:webHidden/>
              </w:rPr>
              <w:t>10</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88" w:history="1">
            <w:r w:rsidR="00E7650B" w:rsidRPr="002902AB">
              <w:rPr>
                <w:rStyle w:val="Hipervnculo"/>
                <w:noProof/>
              </w:rPr>
              <w:t>1.4 Visualización del tensor de difusión</w:t>
            </w:r>
            <w:r w:rsidR="00E7650B">
              <w:rPr>
                <w:noProof/>
                <w:webHidden/>
              </w:rPr>
              <w:tab/>
            </w:r>
            <w:r>
              <w:rPr>
                <w:noProof/>
                <w:webHidden/>
              </w:rPr>
              <w:fldChar w:fldCharType="begin"/>
            </w:r>
            <w:r w:rsidR="00E7650B">
              <w:rPr>
                <w:noProof/>
                <w:webHidden/>
              </w:rPr>
              <w:instrText xml:space="preserve"> PAGEREF _Toc266382288 \h </w:instrText>
            </w:r>
            <w:r>
              <w:rPr>
                <w:noProof/>
                <w:webHidden/>
              </w:rPr>
            </w:r>
            <w:r>
              <w:rPr>
                <w:noProof/>
                <w:webHidden/>
              </w:rPr>
              <w:fldChar w:fldCharType="separate"/>
            </w:r>
            <w:r w:rsidR="00DA3081">
              <w:rPr>
                <w:noProof/>
                <w:webHidden/>
              </w:rPr>
              <w:t>12</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89" w:history="1">
            <w:r w:rsidR="00E7650B" w:rsidRPr="002902AB">
              <w:rPr>
                <w:rStyle w:val="Hipervnculo"/>
                <w:noProof/>
              </w:rPr>
              <w:t>1.5 Tractografía</w:t>
            </w:r>
            <w:r w:rsidR="00E7650B">
              <w:rPr>
                <w:noProof/>
                <w:webHidden/>
              </w:rPr>
              <w:tab/>
            </w:r>
            <w:r>
              <w:rPr>
                <w:noProof/>
                <w:webHidden/>
              </w:rPr>
              <w:fldChar w:fldCharType="begin"/>
            </w:r>
            <w:r w:rsidR="00E7650B">
              <w:rPr>
                <w:noProof/>
                <w:webHidden/>
              </w:rPr>
              <w:instrText xml:space="preserve"> PAGEREF _Toc266382289 \h </w:instrText>
            </w:r>
            <w:r>
              <w:rPr>
                <w:noProof/>
                <w:webHidden/>
              </w:rPr>
            </w:r>
            <w:r>
              <w:rPr>
                <w:noProof/>
                <w:webHidden/>
              </w:rPr>
              <w:fldChar w:fldCharType="separate"/>
            </w:r>
            <w:r w:rsidR="00DA3081">
              <w:rPr>
                <w:noProof/>
                <w:webHidden/>
              </w:rPr>
              <w:t>15</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90" w:history="1">
            <w:r w:rsidR="00E7650B" w:rsidRPr="002902AB">
              <w:rPr>
                <w:rStyle w:val="Hipervnculo"/>
                <w:noProof/>
              </w:rPr>
              <w:t>1.6 Aplicaciones clínicas</w:t>
            </w:r>
            <w:r w:rsidR="00E7650B">
              <w:rPr>
                <w:noProof/>
                <w:webHidden/>
              </w:rPr>
              <w:tab/>
            </w:r>
            <w:r>
              <w:rPr>
                <w:noProof/>
                <w:webHidden/>
              </w:rPr>
              <w:fldChar w:fldCharType="begin"/>
            </w:r>
            <w:r w:rsidR="00E7650B">
              <w:rPr>
                <w:noProof/>
                <w:webHidden/>
              </w:rPr>
              <w:instrText xml:space="preserve"> PAGEREF _Toc266382290 \h </w:instrText>
            </w:r>
            <w:r>
              <w:rPr>
                <w:noProof/>
                <w:webHidden/>
              </w:rPr>
            </w:r>
            <w:r>
              <w:rPr>
                <w:noProof/>
                <w:webHidden/>
              </w:rPr>
              <w:fldChar w:fldCharType="separate"/>
            </w:r>
            <w:r w:rsidR="00DA3081">
              <w:rPr>
                <w:noProof/>
                <w:webHidden/>
              </w:rPr>
              <w:t>16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1" w:history="1">
            <w:r w:rsidR="00E7650B" w:rsidRPr="002902AB">
              <w:rPr>
                <w:rStyle w:val="Hipervnculo"/>
                <w:noProof/>
              </w:rPr>
              <w:t>1.6.1 Isquemia cerebral, leucoaraiosis y degeneración anterógrada</w:t>
            </w:r>
            <w:r w:rsidR="00E7650B">
              <w:rPr>
                <w:noProof/>
                <w:webHidden/>
              </w:rPr>
              <w:tab/>
            </w:r>
            <w:r>
              <w:rPr>
                <w:noProof/>
                <w:webHidden/>
              </w:rPr>
              <w:fldChar w:fldCharType="begin"/>
            </w:r>
            <w:r w:rsidR="00E7650B">
              <w:rPr>
                <w:noProof/>
                <w:webHidden/>
              </w:rPr>
              <w:instrText xml:space="preserve"> PAGEREF _Toc266382291 \h </w:instrText>
            </w:r>
            <w:r>
              <w:rPr>
                <w:noProof/>
                <w:webHidden/>
              </w:rPr>
            </w:r>
            <w:r>
              <w:rPr>
                <w:noProof/>
                <w:webHidden/>
              </w:rPr>
              <w:fldChar w:fldCharType="separate"/>
            </w:r>
            <w:r w:rsidR="00DA3081">
              <w:rPr>
                <w:noProof/>
                <w:webHidden/>
              </w:rPr>
              <w:t>16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2" w:history="1">
            <w:r w:rsidR="00E7650B" w:rsidRPr="002902AB">
              <w:rPr>
                <w:rStyle w:val="Hipervnculo"/>
                <w:noProof/>
              </w:rPr>
              <w:t>1.6.2 Maduración cerebral</w:t>
            </w:r>
            <w:r w:rsidR="00E7650B">
              <w:rPr>
                <w:noProof/>
                <w:webHidden/>
              </w:rPr>
              <w:tab/>
            </w:r>
            <w:r>
              <w:rPr>
                <w:noProof/>
                <w:webHidden/>
              </w:rPr>
              <w:fldChar w:fldCharType="begin"/>
            </w:r>
            <w:r w:rsidR="00E7650B">
              <w:rPr>
                <w:noProof/>
                <w:webHidden/>
              </w:rPr>
              <w:instrText xml:space="preserve"> PAGEREF _Toc266382292 \h </w:instrText>
            </w:r>
            <w:r>
              <w:rPr>
                <w:noProof/>
                <w:webHidden/>
              </w:rPr>
            </w:r>
            <w:r>
              <w:rPr>
                <w:noProof/>
                <w:webHidden/>
              </w:rPr>
              <w:fldChar w:fldCharType="separate"/>
            </w:r>
            <w:r w:rsidR="00DA3081">
              <w:rPr>
                <w:noProof/>
                <w:webHidden/>
              </w:rPr>
              <w:t>16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3" w:history="1">
            <w:r w:rsidR="00E7650B" w:rsidRPr="002902AB">
              <w:rPr>
                <w:rStyle w:val="Hipervnculo"/>
                <w:noProof/>
              </w:rPr>
              <w:t>1.6.3 Daño axonal difuso</w:t>
            </w:r>
            <w:r w:rsidR="00E7650B">
              <w:rPr>
                <w:noProof/>
                <w:webHidden/>
              </w:rPr>
              <w:tab/>
            </w:r>
            <w:r>
              <w:rPr>
                <w:noProof/>
                <w:webHidden/>
              </w:rPr>
              <w:fldChar w:fldCharType="begin"/>
            </w:r>
            <w:r w:rsidR="00E7650B">
              <w:rPr>
                <w:noProof/>
                <w:webHidden/>
              </w:rPr>
              <w:instrText xml:space="preserve"> PAGEREF _Toc266382293 \h </w:instrText>
            </w:r>
            <w:r>
              <w:rPr>
                <w:noProof/>
                <w:webHidden/>
              </w:rPr>
            </w:r>
            <w:r>
              <w:rPr>
                <w:noProof/>
                <w:webHidden/>
              </w:rPr>
              <w:fldChar w:fldCharType="separate"/>
            </w:r>
            <w:r w:rsidR="00DA3081">
              <w:rPr>
                <w:noProof/>
                <w:webHidden/>
              </w:rPr>
              <w:t>17</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4" w:history="1">
            <w:r w:rsidR="00E7650B" w:rsidRPr="002902AB">
              <w:rPr>
                <w:rStyle w:val="Hipervnculo"/>
                <w:noProof/>
              </w:rPr>
              <w:t>1.6.4</w:t>
            </w:r>
            <w:r w:rsidR="00E7650B" w:rsidRPr="002902AB">
              <w:rPr>
                <w:rStyle w:val="Hipervnculo"/>
                <w:noProof/>
                <w:shd w:val="clear" w:color="auto" w:fill="FFFFFF"/>
              </w:rPr>
              <w:t xml:space="preserve"> Esclerosis múltiple (EM)</w:t>
            </w:r>
            <w:r w:rsidR="00E7650B">
              <w:rPr>
                <w:noProof/>
                <w:webHidden/>
              </w:rPr>
              <w:tab/>
            </w:r>
            <w:r>
              <w:rPr>
                <w:noProof/>
                <w:webHidden/>
              </w:rPr>
              <w:fldChar w:fldCharType="begin"/>
            </w:r>
            <w:r w:rsidR="00E7650B">
              <w:rPr>
                <w:noProof/>
                <w:webHidden/>
              </w:rPr>
              <w:instrText xml:space="preserve"> PAGEREF _Toc266382294 \h </w:instrText>
            </w:r>
            <w:r>
              <w:rPr>
                <w:noProof/>
                <w:webHidden/>
              </w:rPr>
            </w:r>
            <w:r>
              <w:rPr>
                <w:noProof/>
                <w:webHidden/>
              </w:rPr>
              <w:fldChar w:fldCharType="separate"/>
            </w:r>
            <w:r w:rsidR="00DA3081">
              <w:rPr>
                <w:noProof/>
                <w:webHidden/>
              </w:rPr>
              <w:t>17</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5" w:history="1">
            <w:r w:rsidR="00E7650B" w:rsidRPr="002902AB">
              <w:rPr>
                <w:rStyle w:val="Hipervnculo"/>
                <w:noProof/>
              </w:rPr>
              <w:t>1.6.5 Enfermedad de Alzheimer (EA)</w:t>
            </w:r>
            <w:r w:rsidR="00E7650B">
              <w:rPr>
                <w:noProof/>
                <w:webHidden/>
              </w:rPr>
              <w:tab/>
            </w:r>
            <w:r>
              <w:rPr>
                <w:noProof/>
                <w:webHidden/>
              </w:rPr>
              <w:fldChar w:fldCharType="begin"/>
            </w:r>
            <w:r w:rsidR="00E7650B">
              <w:rPr>
                <w:noProof/>
                <w:webHidden/>
              </w:rPr>
              <w:instrText xml:space="preserve"> PAGEREF _Toc266382295 \h </w:instrText>
            </w:r>
            <w:r>
              <w:rPr>
                <w:noProof/>
                <w:webHidden/>
              </w:rPr>
            </w:r>
            <w:r>
              <w:rPr>
                <w:noProof/>
                <w:webHidden/>
              </w:rPr>
              <w:fldChar w:fldCharType="separate"/>
            </w:r>
            <w:r w:rsidR="00DA3081">
              <w:rPr>
                <w:noProof/>
                <w:webHidden/>
              </w:rPr>
              <w:t>18</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6" w:history="1">
            <w:r w:rsidR="00E7650B" w:rsidRPr="002902AB">
              <w:rPr>
                <w:rStyle w:val="Hipervnculo"/>
                <w:noProof/>
              </w:rPr>
              <w:t>1.6.6 Tumores cerebrales</w:t>
            </w:r>
            <w:r w:rsidR="00E7650B">
              <w:rPr>
                <w:noProof/>
                <w:webHidden/>
              </w:rPr>
              <w:tab/>
            </w:r>
            <w:r>
              <w:rPr>
                <w:noProof/>
                <w:webHidden/>
              </w:rPr>
              <w:fldChar w:fldCharType="begin"/>
            </w:r>
            <w:r w:rsidR="00E7650B">
              <w:rPr>
                <w:noProof/>
                <w:webHidden/>
              </w:rPr>
              <w:instrText xml:space="preserve"> PAGEREF _Toc266382296 \h </w:instrText>
            </w:r>
            <w:r>
              <w:rPr>
                <w:noProof/>
                <w:webHidden/>
              </w:rPr>
            </w:r>
            <w:r>
              <w:rPr>
                <w:noProof/>
                <w:webHidden/>
              </w:rPr>
              <w:fldChar w:fldCharType="separate"/>
            </w:r>
            <w:r w:rsidR="00DA3081">
              <w:rPr>
                <w:noProof/>
                <w:webHidden/>
              </w:rPr>
              <w:t>18</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297" w:history="1">
            <w:r w:rsidR="00E7650B" w:rsidRPr="002902AB">
              <w:rPr>
                <w:rStyle w:val="Hipervnculo"/>
                <w:noProof/>
              </w:rPr>
              <w:t>1.6.7 Neurocirugía guiada por imagen</w:t>
            </w:r>
            <w:r w:rsidR="00E7650B">
              <w:rPr>
                <w:noProof/>
                <w:webHidden/>
              </w:rPr>
              <w:tab/>
            </w:r>
            <w:r>
              <w:rPr>
                <w:noProof/>
                <w:webHidden/>
              </w:rPr>
              <w:fldChar w:fldCharType="begin"/>
            </w:r>
            <w:r w:rsidR="00E7650B">
              <w:rPr>
                <w:noProof/>
                <w:webHidden/>
              </w:rPr>
              <w:instrText xml:space="preserve"> PAGEREF _Toc266382297 \h </w:instrText>
            </w:r>
            <w:r>
              <w:rPr>
                <w:noProof/>
                <w:webHidden/>
              </w:rPr>
            </w:r>
            <w:r>
              <w:rPr>
                <w:noProof/>
                <w:webHidden/>
              </w:rPr>
              <w:fldChar w:fldCharType="separate"/>
            </w:r>
            <w:r w:rsidR="00DA3081">
              <w:rPr>
                <w:noProof/>
                <w:webHidden/>
              </w:rPr>
              <w:t>19</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298" w:history="1">
            <w:r w:rsidR="00E7650B" w:rsidRPr="002902AB">
              <w:rPr>
                <w:rStyle w:val="Hipervnculo"/>
                <w:noProof/>
                <w:lang w:eastAsia="es-ES"/>
              </w:rPr>
              <w:t>1.7 Referencias</w:t>
            </w:r>
            <w:r w:rsidR="00E7650B">
              <w:rPr>
                <w:noProof/>
                <w:webHidden/>
              </w:rPr>
              <w:tab/>
            </w:r>
            <w:r>
              <w:rPr>
                <w:noProof/>
                <w:webHidden/>
              </w:rPr>
              <w:fldChar w:fldCharType="begin"/>
            </w:r>
            <w:r w:rsidR="00E7650B">
              <w:rPr>
                <w:noProof/>
                <w:webHidden/>
              </w:rPr>
              <w:instrText xml:space="preserve"> PAGEREF _Toc266382298 \h </w:instrText>
            </w:r>
            <w:r>
              <w:rPr>
                <w:noProof/>
                <w:webHidden/>
              </w:rPr>
            </w:r>
            <w:r>
              <w:rPr>
                <w:noProof/>
                <w:webHidden/>
              </w:rPr>
              <w:fldChar w:fldCharType="separate"/>
            </w:r>
            <w:r w:rsidR="00DA3081">
              <w:rPr>
                <w:noProof/>
                <w:webHidden/>
              </w:rPr>
              <w:t>20</w:t>
            </w:r>
            <w:r>
              <w:rPr>
                <w:noProof/>
                <w:webHidden/>
              </w:rPr>
              <w:fldChar w:fldCharType="end"/>
            </w:r>
          </w:hyperlink>
        </w:p>
        <w:p w:rsidR="00E7650B" w:rsidRDefault="00E7650B">
          <w:pPr>
            <w:pStyle w:val="TDC1"/>
            <w:tabs>
              <w:tab w:val="right" w:leader="underscore" w:pos="7927"/>
            </w:tabs>
            <w:rPr>
              <w:rStyle w:val="Hipervnculo"/>
              <w:noProof/>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hyperlink w:anchor="_Toc266382299" w:history="1">
            <w:r w:rsidR="00E7650B" w:rsidRPr="002902AB">
              <w:rPr>
                <w:rStyle w:val="Hipervnculo"/>
                <w:rFonts w:ascii="Cambria" w:hAnsi="Cambria"/>
                <w:noProof/>
              </w:rPr>
              <w:t>Capítulo 2</w:t>
            </w:r>
            <w:r w:rsidR="00E7650B" w:rsidRPr="002902AB">
              <w:rPr>
                <w:rStyle w:val="Hipervnculo"/>
                <w:noProof/>
              </w:rPr>
              <w:t xml:space="preserve"> Imagen por tensor de esfuerzo</w:t>
            </w:r>
            <w:r w:rsidR="00E7650B">
              <w:rPr>
                <w:noProof/>
                <w:webHidden/>
              </w:rPr>
              <w:tab/>
            </w:r>
            <w:r>
              <w:rPr>
                <w:noProof/>
                <w:webHidden/>
              </w:rPr>
              <w:fldChar w:fldCharType="begin"/>
            </w:r>
            <w:r w:rsidR="00E7650B">
              <w:rPr>
                <w:noProof/>
                <w:webHidden/>
              </w:rPr>
              <w:instrText xml:space="preserve"> PAGEREF _Toc266382299 \h </w:instrText>
            </w:r>
            <w:r>
              <w:rPr>
                <w:noProof/>
                <w:webHidden/>
              </w:rPr>
            </w:r>
            <w:r>
              <w:rPr>
                <w:noProof/>
                <w:webHidden/>
              </w:rPr>
              <w:fldChar w:fldCharType="separate"/>
            </w:r>
            <w:r w:rsidR="00DA3081">
              <w:rPr>
                <w:noProof/>
                <w:webHidden/>
              </w:rPr>
              <w:t>21</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00" w:history="1">
            <w:r w:rsidR="00E7650B" w:rsidRPr="002902AB">
              <w:rPr>
                <w:rStyle w:val="Hipervnculo"/>
                <w:noProof/>
              </w:rPr>
              <w:t>2.1 Introducción</w:t>
            </w:r>
            <w:r w:rsidR="00E7650B">
              <w:rPr>
                <w:noProof/>
                <w:webHidden/>
              </w:rPr>
              <w:tab/>
            </w:r>
            <w:r>
              <w:rPr>
                <w:noProof/>
                <w:webHidden/>
              </w:rPr>
              <w:fldChar w:fldCharType="begin"/>
            </w:r>
            <w:r w:rsidR="00E7650B">
              <w:rPr>
                <w:noProof/>
                <w:webHidden/>
              </w:rPr>
              <w:instrText xml:space="preserve"> PAGEREF _Toc266382300 \h </w:instrText>
            </w:r>
            <w:r>
              <w:rPr>
                <w:noProof/>
                <w:webHidden/>
              </w:rPr>
            </w:r>
            <w:r>
              <w:rPr>
                <w:noProof/>
                <w:webHidden/>
              </w:rPr>
              <w:fldChar w:fldCharType="separate"/>
            </w:r>
            <w:r w:rsidR="00DA3081">
              <w:rPr>
                <w:noProof/>
                <w:webHidden/>
              </w:rPr>
              <w:t>23</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01" w:history="1">
            <w:r w:rsidR="00E7650B" w:rsidRPr="002902AB">
              <w:rPr>
                <w:rStyle w:val="Hipervnculo"/>
                <w:noProof/>
              </w:rPr>
              <w:t>2.2 Técnicas para la detección del movimiento en MRI</w:t>
            </w:r>
            <w:r w:rsidR="00E7650B">
              <w:rPr>
                <w:noProof/>
                <w:webHidden/>
              </w:rPr>
              <w:tab/>
            </w:r>
            <w:r>
              <w:rPr>
                <w:noProof/>
                <w:webHidden/>
              </w:rPr>
              <w:fldChar w:fldCharType="begin"/>
            </w:r>
            <w:r w:rsidR="00E7650B">
              <w:rPr>
                <w:noProof/>
                <w:webHidden/>
              </w:rPr>
              <w:instrText xml:space="preserve"> PAGEREF _Toc266382301 \h </w:instrText>
            </w:r>
            <w:r>
              <w:rPr>
                <w:noProof/>
                <w:webHidden/>
              </w:rPr>
            </w:r>
            <w:r>
              <w:rPr>
                <w:noProof/>
                <w:webHidden/>
              </w:rPr>
              <w:fldChar w:fldCharType="separate"/>
            </w:r>
            <w:r w:rsidR="00DA3081">
              <w:rPr>
                <w:noProof/>
                <w:webHidden/>
              </w:rPr>
              <w:t>24</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02" w:history="1">
            <w:r w:rsidR="00E7650B" w:rsidRPr="002902AB">
              <w:rPr>
                <w:rStyle w:val="Hipervnculo"/>
                <w:noProof/>
              </w:rPr>
              <w:t>2.2.1 TMRI</w:t>
            </w:r>
            <w:r w:rsidR="00E7650B">
              <w:rPr>
                <w:noProof/>
                <w:webHidden/>
              </w:rPr>
              <w:tab/>
            </w:r>
            <w:r>
              <w:rPr>
                <w:noProof/>
                <w:webHidden/>
              </w:rPr>
              <w:fldChar w:fldCharType="begin"/>
            </w:r>
            <w:r w:rsidR="00E7650B">
              <w:rPr>
                <w:noProof/>
                <w:webHidden/>
              </w:rPr>
              <w:instrText xml:space="preserve"> PAGEREF _Toc266382302 \h </w:instrText>
            </w:r>
            <w:r>
              <w:rPr>
                <w:noProof/>
                <w:webHidden/>
              </w:rPr>
            </w:r>
            <w:r>
              <w:rPr>
                <w:noProof/>
                <w:webHidden/>
              </w:rPr>
              <w:fldChar w:fldCharType="separate"/>
            </w:r>
            <w:r w:rsidR="00DA3081">
              <w:rPr>
                <w:noProof/>
                <w:webHidden/>
              </w:rPr>
              <w:t>25</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03" w:history="1">
            <w:r w:rsidR="00E7650B" w:rsidRPr="002902AB">
              <w:rPr>
                <w:rStyle w:val="Hipervnculo"/>
                <w:noProof/>
              </w:rPr>
              <w:t>2.2.2 PCMRI</w:t>
            </w:r>
            <w:r w:rsidR="00E7650B">
              <w:rPr>
                <w:noProof/>
                <w:webHidden/>
              </w:rPr>
              <w:tab/>
            </w:r>
            <w:r>
              <w:rPr>
                <w:noProof/>
                <w:webHidden/>
              </w:rPr>
              <w:fldChar w:fldCharType="begin"/>
            </w:r>
            <w:r w:rsidR="00E7650B">
              <w:rPr>
                <w:noProof/>
                <w:webHidden/>
              </w:rPr>
              <w:instrText xml:space="preserve"> PAGEREF _Toc266382303 \h </w:instrText>
            </w:r>
            <w:r>
              <w:rPr>
                <w:noProof/>
                <w:webHidden/>
              </w:rPr>
            </w:r>
            <w:r>
              <w:rPr>
                <w:noProof/>
                <w:webHidden/>
              </w:rPr>
              <w:fldChar w:fldCharType="separate"/>
            </w:r>
            <w:r w:rsidR="00DA3081">
              <w:rPr>
                <w:noProof/>
                <w:webHidden/>
              </w:rPr>
              <w:t>25</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04" w:history="1">
            <w:r w:rsidR="00E7650B" w:rsidRPr="002902AB">
              <w:rPr>
                <w:rStyle w:val="Hipervnculo"/>
                <w:noProof/>
              </w:rPr>
              <w:t>2.2.3 Métodos de campo de gradiente pulsado</w:t>
            </w:r>
            <w:r w:rsidR="00E7650B">
              <w:rPr>
                <w:noProof/>
                <w:webHidden/>
              </w:rPr>
              <w:tab/>
            </w:r>
            <w:r>
              <w:rPr>
                <w:noProof/>
                <w:webHidden/>
              </w:rPr>
              <w:fldChar w:fldCharType="begin"/>
            </w:r>
            <w:r w:rsidR="00E7650B">
              <w:rPr>
                <w:noProof/>
                <w:webHidden/>
              </w:rPr>
              <w:instrText xml:space="preserve"> PAGEREF _Toc266382304 \h </w:instrText>
            </w:r>
            <w:r>
              <w:rPr>
                <w:noProof/>
                <w:webHidden/>
              </w:rPr>
            </w:r>
            <w:r>
              <w:rPr>
                <w:noProof/>
                <w:webHidden/>
              </w:rPr>
              <w:fldChar w:fldCharType="separate"/>
            </w:r>
            <w:r w:rsidR="00DA3081">
              <w:rPr>
                <w:noProof/>
                <w:webHidden/>
              </w:rPr>
              <w:t>26</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05" w:history="1">
            <w:r w:rsidR="00E7650B" w:rsidRPr="002902AB">
              <w:rPr>
                <w:rStyle w:val="Hipervnculo"/>
                <w:noProof/>
              </w:rPr>
              <w:t>2.3 Estimación del tensor de esfuerzo</w:t>
            </w:r>
            <w:r w:rsidR="00E7650B">
              <w:rPr>
                <w:noProof/>
                <w:webHidden/>
              </w:rPr>
              <w:tab/>
            </w:r>
            <w:r>
              <w:rPr>
                <w:noProof/>
                <w:webHidden/>
              </w:rPr>
              <w:fldChar w:fldCharType="begin"/>
            </w:r>
            <w:r w:rsidR="00E7650B">
              <w:rPr>
                <w:noProof/>
                <w:webHidden/>
              </w:rPr>
              <w:instrText xml:space="preserve"> PAGEREF _Toc266382305 \h </w:instrText>
            </w:r>
            <w:r>
              <w:rPr>
                <w:noProof/>
                <w:webHidden/>
              </w:rPr>
            </w:r>
            <w:r>
              <w:rPr>
                <w:noProof/>
                <w:webHidden/>
              </w:rPr>
              <w:fldChar w:fldCharType="separate"/>
            </w:r>
            <w:r w:rsidR="00DA3081">
              <w:rPr>
                <w:noProof/>
                <w:webHidden/>
              </w:rPr>
              <w:t>26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06" w:history="1">
            <w:r w:rsidR="00E7650B" w:rsidRPr="002902AB">
              <w:rPr>
                <w:rStyle w:val="Hipervnculo"/>
                <w:noProof/>
              </w:rPr>
              <w:t>2.3.1 Interpolación</w:t>
            </w:r>
            <w:r w:rsidR="00E7650B">
              <w:rPr>
                <w:noProof/>
                <w:webHidden/>
              </w:rPr>
              <w:tab/>
            </w:r>
            <w:r>
              <w:rPr>
                <w:noProof/>
                <w:webHidden/>
              </w:rPr>
              <w:fldChar w:fldCharType="begin"/>
            </w:r>
            <w:r w:rsidR="00E7650B">
              <w:rPr>
                <w:noProof/>
                <w:webHidden/>
              </w:rPr>
              <w:instrText xml:space="preserve"> PAGEREF _Toc266382306 \h </w:instrText>
            </w:r>
            <w:r>
              <w:rPr>
                <w:noProof/>
                <w:webHidden/>
              </w:rPr>
            </w:r>
            <w:r>
              <w:rPr>
                <w:noProof/>
                <w:webHidden/>
              </w:rPr>
              <w:fldChar w:fldCharType="separate"/>
            </w:r>
            <w:r w:rsidR="00DA3081">
              <w:rPr>
                <w:noProof/>
                <w:webHidden/>
              </w:rPr>
              <w:t>27</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07" w:history="1">
            <w:r w:rsidR="00E7650B" w:rsidRPr="002902AB">
              <w:rPr>
                <w:rStyle w:val="Hipervnculo"/>
                <w:noProof/>
              </w:rPr>
              <w:t>2.4 Visualización</w:t>
            </w:r>
            <w:r w:rsidR="00E7650B">
              <w:rPr>
                <w:noProof/>
                <w:webHidden/>
              </w:rPr>
              <w:tab/>
            </w:r>
            <w:r>
              <w:rPr>
                <w:noProof/>
                <w:webHidden/>
              </w:rPr>
              <w:fldChar w:fldCharType="begin"/>
            </w:r>
            <w:r w:rsidR="00E7650B">
              <w:rPr>
                <w:noProof/>
                <w:webHidden/>
              </w:rPr>
              <w:instrText xml:space="preserve"> PAGEREF _Toc266382307 \h </w:instrText>
            </w:r>
            <w:r>
              <w:rPr>
                <w:noProof/>
                <w:webHidden/>
              </w:rPr>
            </w:r>
            <w:r>
              <w:rPr>
                <w:noProof/>
                <w:webHidden/>
              </w:rPr>
              <w:fldChar w:fldCharType="separate"/>
            </w:r>
            <w:r w:rsidR="00DA3081">
              <w:rPr>
                <w:noProof/>
                <w:webHidden/>
              </w:rPr>
              <w:t>28</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08" w:history="1">
            <w:r w:rsidR="00E7650B" w:rsidRPr="002902AB">
              <w:rPr>
                <w:rStyle w:val="Hipervnculo"/>
                <w:noProof/>
              </w:rPr>
              <w:t>2.5 Aplicaciones</w:t>
            </w:r>
            <w:r w:rsidR="00E7650B">
              <w:rPr>
                <w:noProof/>
                <w:webHidden/>
              </w:rPr>
              <w:tab/>
            </w:r>
            <w:r>
              <w:rPr>
                <w:noProof/>
                <w:webHidden/>
              </w:rPr>
              <w:fldChar w:fldCharType="begin"/>
            </w:r>
            <w:r w:rsidR="00E7650B">
              <w:rPr>
                <w:noProof/>
                <w:webHidden/>
              </w:rPr>
              <w:instrText xml:space="preserve"> PAGEREF _Toc266382308 \h </w:instrText>
            </w:r>
            <w:r>
              <w:rPr>
                <w:noProof/>
                <w:webHidden/>
              </w:rPr>
            </w:r>
            <w:r>
              <w:rPr>
                <w:noProof/>
                <w:webHidden/>
              </w:rPr>
              <w:fldChar w:fldCharType="separate"/>
            </w:r>
            <w:r w:rsidR="00DA3081">
              <w:rPr>
                <w:noProof/>
                <w:webHidden/>
              </w:rPr>
              <w:t>29</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09" w:history="1">
            <w:r w:rsidR="00E7650B" w:rsidRPr="002902AB">
              <w:rPr>
                <w:rStyle w:val="Hipervnculo"/>
                <w:noProof/>
              </w:rPr>
              <w:t>2.5.1 Enfermedad cardiaca isquémica</w:t>
            </w:r>
            <w:r w:rsidR="00E7650B">
              <w:rPr>
                <w:noProof/>
                <w:webHidden/>
              </w:rPr>
              <w:tab/>
            </w:r>
            <w:r>
              <w:rPr>
                <w:noProof/>
                <w:webHidden/>
              </w:rPr>
              <w:fldChar w:fldCharType="begin"/>
            </w:r>
            <w:r w:rsidR="00E7650B">
              <w:rPr>
                <w:noProof/>
                <w:webHidden/>
              </w:rPr>
              <w:instrText xml:space="preserve"> PAGEREF _Toc266382309 \h </w:instrText>
            </w:r>
            <w:r>
              <w:rPr>
                <w:noProof/>
                <w:webHidden/>
              </w:rPr>
            </w:r>
            <w:r>
              <w:rPr>
                <w:noProof/>
                <w:webHidden/>
              </w:rPr>
              <w:fldChar w:fldCharType="separate"/>
            </w:r>
            <w:r w:rsidR="00DA3081">
              <w:rPr>
                <w:noProof/>
                <w:webHidden/>
              </w:rPr>
              <w:t>29</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10" w:history="1">
            <w:r w:rsidR="00E7650B" w:rsidRPr="002902AB">
              <w:rPr>
                <w:rStyle w:val="Hipervnculo"/>
                <w:noProof/>
              </w:rPr>
              <w:t>2.5.2 Enfermedades de las válvulas cardiacas</w:t>
            </w:r>
            <w:r w:rsidR="00E7650B">
              <w:rPr>
                <w:noProof/>
                <w:webHidden/>
              </w:rPr>
              <w:tab/>
            </w:r>
            <w:r>
              <w:rPr>
                <w:noProof/>
                <w:webHidden/>
              </w:rPr>
              <w:fldChar w:fldCharType="begin"/>
            </w:r>
            <w:r w:rsidR="00E7650B">
              <w:rPr>
                <w:noProof/>
                <w:webHidden/>
              </w:rPr>
              <w:instrText xml:space="preserve"> PAGEREF _Toc266382310 \h </w:instrText>
            </w:r>
            <w:r>
              <w:rPr>
                <w:noProof/>
                <w:webHidden/>
              </w:rPr>
            </w:r>
            <w:r>
              <w:rPr>
                <w:noProof/>
                <w:webHidden/>
              </w:rPr>
              <w:fldChar w:fldCharType="separate"/>
            </w:r>
            <w:r w:rsidR="00DA3081">
              <w:rPr>
                <w:noProof/>
                <w:webHidden/>
              </w:rPr>
              <w:t>31</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11" w:history="1">
            <w:r w:rsidR="00E7650B" w:rsidRPr="002902AB">
              <w:rPr>
                <w:rStyle w:val="Hipervnculo"/>
                <w:noProof/>
              </w:rPr>
              <w:t xml:space="preserve">2.5.3 Función </w:t>
            </w:r>
            <w:r w:rsidR="00E7650B" w:rsidRPr="002902AB">
              <w:rPr>
                <w:rStyle w:val="Hipervnculo"/>
                <w:rFonts w:eastAsiaTheme="majorEastAsia"/>
                <w:noProof/>
              </w:rPr>
              <w:t>d</w:t>
            </w:r>
            <w:r w:rsidR="00E7650B" w:rsidRPr="002902AB">
              <w:rPr>
                <w:rStyle w:val="Hipervnculo"/>
                <w:noProof/>
              </w:rPr>
              <w:t>iastólica</w:t>
            </w:r>
            <w:r w:rsidR="00E7650B">
              <w:rPr>
                <w:noProof/>
                <w:webHidden/>
              </w:rPr>
              <w:tab/>
            </w:r>
            <w:r>
              <w:rPr>
                <w:noProof/>
                <w:webHidden/>
              </w:rPr>
              <w:fldChar w:fldCharType="begin"/>
            </w:r>
            <w:r w:rsidR="00E7650B">
              <w:rPr>
                <w:noProof/>
                <w:webHidden/>
              </w:rPr>
              <w:instrText xml:space="preserve"> PAGEREF _Toc266382311 \h </w:instrText>
            </w:r>
            <w:r>
              <w:rPr>
                <w:noProof/>
                <w:webHidden/>
              </w:rPr>
            </w:r>
            <w:r>
              <w:rPr>
                <w:noProof/>
                <w:webHidden/>
              </w:rPr>
              <w:fldChar w:fldCharType="separate"/>
            </w:r>
            <w:r w:rsidR="00DA3081">
              <w:rPr>
                <w:noProof/>
                <w:webHidden/>
              </w:rPr>
              <w:t>31</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12" w:history="1">
            <w:r w:rsidR="00E7650B" w:rsidRPr="002902AB">
              <w:rPr>
                <w:rStyle w:val="Hipervnculo"/>
                <w:noProof/>
              </w:rPr>
              <w:t>2.5.4 Cardiomiopatías</w:t>
            </w:r>
            <w:r w:rsidR="00E7650B">
              <w:rPr>
                <w:noProof/>
                <w:webHidden/>
              </w:rPr>
              <w:tab/>
            </w:r>
            <w:r>
              <w:rPr>
                <w:noProof/>
                <w:webHidden/>
              </w:rPr>
              <w:fldChar w:fldCharType="begin"/>
            </w:r>
            <w:r w:rsidR="00E7650B">
              <w:rPr>
                <w:noProof/>
                <w:webHidden/>
              </w:rPr>
              <w:instrText xml:space="preserve"> PAGEREF _Toc266382312 \h </w:instrText>
            </w:r>
            <w:r>
              <w:rPr>
                <w:noProof/>
                <w:webHidden/>
              </w:rPr>
            </w:r>
            <w:r>
              <w:rPr>
                <w:noProof/>
                <w:webHidden/>
              </w:rPr>
              <w:fldChar w:fldCharType="separate"/>
            </w:r>
            <w:r w:rsidR="00DA3081">
              <w:rPr>
                <w:noProof/>
                <w:webHidden/>
              </w:rPr>
              <w:t>32</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13" w:history="1">
            <w:r w:rsidR="00E7650B" w:rsidRPr="002902AB">
              <w:rPr>
                <w:rStyle w:val="Hipervnculo"/>
                <w:noProof/>
                <w:lang w:eastAsia="es-ES"/>
              </w:rPr>
              <w:t>2.6 Referencias</w:t>
            </w:r>
            <w:r w:rsidR="00E7650B">
              <w:rPr>
                <w:noProof/>
                <w:webHidden/>
              </w:rPr>
              <w:tab/>
            </w:r>
            <w:r>
              <w:rPr>
                <w:noProof/>
                <w:webHidden/>
              </w:rPr>
              <w:fldChar w:fldCharType="begin"/>
            </w:r>
            <w:r w:rsidR="00E7650B">
              <w:rPr>
                <w:noProof/>
                <w:webHidden/>
              </w:rPr>
              <w:instrText xml:space="preserve"> PAGEREF _Toc266382313 \h </w:instrText>
            </w:r>
            <w:r>
              <w:rPr>
                <w:noProof/>
                <w:webHidden/>
              </w:rPr>
            </w:r>
            <w:r>
              <w:rPr>
                <w:noProof/>
                <w:webHidden/>
              </w:rPr>
              <w:fldChar w:fldCharType="separate"/>
            </w:r>
            <w:r w:rsidR="00DA3081">
              <w:rPr>
                <w:noProof/>
                <w:webHidden/>
              </w:rPr>
              <w:t>34</w:t>
            </w:r>
            <w:r>
              <w:rPr>
                <w:noProof/>
                <w:webHidden/>
              </w:rPr>
              <w:fldChar w:fldCharType="end"/>
            </w:r>
          </w:hyperlink>
        </w:p>
        <w:p w:rsidR="00E7650B" w:rsidRDefault="00E7650B">
          <w:pPr>
            <w:pStyle w:val="TDC1"/>
            <w:tabs>
              <w:tab w:val="right" w:leader="underscore" w:pos="7927"/>
            </w:tabs>
            <w:rPr>
              <w:rStyle w:val="Hipervnculo"/>
              <w:noProof/>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hyperlink w:anchor="_Toc266382314" w:history="1">
            <w:r w:rsidR="00E7650B" w:rsidRPr="002902AB">
              <w:rPr>
                <w:rStyle w:val="Hipervnculo"/>
                <w:rFonts w:ascii="Cambria" w:hAnsi="Cambria"/>
                <w:noProof/>
              </w:rPr>
              <w:t>Capítulo 3</w:t>
            </w:r>
            <w:r w:rsidR="00E7650B" w:rsidRPr="002902AB">
              <w:rPr>
                <w:rStyle w:val="Hipervnculo"/>
                <w:noProof/>
              </w:rPr>
              <w:t xml:space="preserve"> Saturn y otras interfaces</w:t>
            </w:r>
            <w:r w:rsidR="00E7650B">
              <w:rPr>
                <w:noProof/>
                <w:webHidden/>
              </w:rPr>
              <w:tab/>
            </w:r>
            <w:r>
              <w:rPr>
                <w:noProof/>
                <w:webHidden/>
              </w:rPr>
              <w:fldChar w:fldCharType="begin"/>
            </w:r>
            <w:r w:rsidR="00E7650B">
              <w:rPr>
                <w:noProof/>
                <w:webHidden/>
              </w:rPr>
              <w:instrText xml:space="preserve"> PAGEREF _Toc266382314 \h </w:instrText>
            </w:r>
            <w:r>
              <w:rPr>
                <w:noProof/>
                <w:webHidden/>
              </w:rPr>
            </w:r>
            <w:r>
              <w:rPr>
                <w:noProof/>
                <w:webHidden/>
              </w:rPr>
              <w:fldChar w:fldCharType="separate"/>
            </w:r>
            <w:r w:rsidR="00DA3081">
              <w:rPr>
                <w:noProof/>
                <w:webHidden/>
              </w:rPr>
              <w:t>35</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15" w:history="1">
            <w:r w:rsidR="00E7650B" w:rsidRPr="002902AB">
              <w:rPr>
                <w:rStyle w:val="Hipervnculo"/>
                <w:noProof/>
              </w:rPr>
              <w:t>3.1 Introducción a Saturn</w:t>
            </w:r>
            <w:r w:rsidR="00E7650B">
              <w:rPr>
                <w:noProof/>
                <w:webHidden/>
              </w:rPr>
              <w:tab/>
            </w:r>
            <w:r>
              <w:rPr>
                <w:noProof/>
                <w:webHidden/>
              </w:rPr>
              <w:fldChar w:fldCharType="begin"/>
            </w:r>
            <w:r w:rsidR="00E7650B">
              <w:rPr>
                <w:noProof/>
                <w:webHidden/>
              </w:rPr>
              <w:instrText xml:space="preserve"> PAGEREF _Toc266382315 \h </w:instrText>
            </w:r>
            <w:r>
              <w:rPr>
                <w:noProof/>
                <w:webHidden/>
              </w:rPr>
            </w:r>
            <w:r>
              <w:rPr>
                <w:noProof/>
                <w:webHidden/>
              </w:rPr>
              <w:fldChar w:fldCharType="separate"/>
            </w:r>
            <w:r w:rsidR="00DA3081">
              <w:rPr>
                <w:noProof/>
                <w:webHidden/>
              </w:rPr>
              <w:t>37</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16" w:history="1">
            <w:r w:rsidR="00E7650B" w:rsidRPr="002902AB">
              <w:rPr>
                <w:rStyle w:val="Hipervnculo"/>
                <w:noProof/>
              </w:rPr>
              <w:t>3.2 Interfaz de usuario</w:t>
            </w:r>
            <w:r w:rsidR="00E7650B">
              <w:rPr>
                <w:noProof/>
                <w:webHidden/>
              </w:rPr>
              <w:tab/>
            </w:r>
            <w:r>
              <w:rPr>
                <w:noProof/>
                <w:webHidden/>
              </w:rPr>
              <w:fldChar w:fldCharType="begin"/>
            </w:r>
            <w:r w:rsidR="00E7650B">
              <w:rPr>
                <w:noProof/>
                <w:webHidden/>
              </w:rPr>
              <w:instrText xml:space="preserve"> PAGEREF _Toc266382316 \h </w:instrText>
            </w:r>
            <w:r>
              <w:rPr>
                <w:noProof/>
                <w:webHidden/>
              </w:rPr>
            </w:r>
            <w:r>
              <w:rPr>
                <w:noProof/>
                <w:webHidden/>
              </w:rPr>
              <w:fldChar w:fldCharType="separate"/>
            </w:r>
            <w:r w:rsidR="00DA3081">
              <w:rPr>
                <w:noProof/>
                <w:webHidden/>
              </w:rPr>
              <w:t>38</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17" w:history="1">
            <w:r w:rsidR="00E7650B" w:rsidRPr="002902AB">
              <w:rPr>
                <w:rStyle w:val="Hipervnculo"/>
                <w:noProof/>
              </w:rPr>
              <w:t>3.3 Código de Saturn</w:t>
            </w:r>
            <w:r w:rsidR="00E7650B">
              <w:rPr>
                <w:noProof/>
                <w:webHidden/>
              </w:rPr>
              <w:tab/>
            </w:r>
            <w:r>
              <w:rPr>
                <w:noProof/>
                <w:webHidden/>
              </w:rPr>
              <w:fldChar w:fldCharType="begin"/>
            </w:r>
            <w:r w:rsidR="00E7650B">
              <w:rPr>
                <w:noProof/>
                <w:webHidden/>
              </w:rPr>
              <w:instrText xml:space="preserve"> PAGEREF _Toc266382317 \h </w:instrText>
            </w:r>
            <w:r>
              <w:rPr>
                <w:noProof/>
                <w:webHidden/>
              </w:rPr>
            </w:r>
            <w:r>
              <w:rPr>
                <w:noProof/>
                <w:webHidden/>
              </w:rPr>
              <w:fldChar w:fldCharType="separate"/>
            </w:r>
            <w:r w:rsidR="00DA3081">
              <w:rPr>
                <w:noProof/>
                <w:webHidden/>
              </w:rPr>
              <w:t>42</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18" w:history="1">
            <w:r w:rsidR="00E7650B" w:rsidRPr="002902AB">
              <w:rPr>
                <w:rStyle w:val="Hipervnculo"/>
                <w:noProof/>
              </w:rPr>
              <w:t>3.3.1 Clase UsimagToolBase</w:t>
            </w:r>
            <w:r w:rsidR="00E7650B">
              <w:rPr>
                <w:noProof/>
                <w:webHidden/>
              </w:rPr>
              <w:tab/>
            </w:r>
            <w:r>
              <w:rPr>
                <w:noProof/>
                <w:webHidden/>
              </w:rPr>
              <w:fldChar w:fldCharType="begin"/>
            </w:r>
            <w:r w:rsidR="00E7650B">
              <w:rPr>
                <w:noProof/>
                <w:webHidden/>
              </w:rPr>
              <w:instrText xml:space="preserve"> PAGEREF _Toc266382318 \h </w:instrText>
            </w:r>
            <w:r>
              <w:rPr>
                <w:noProof/>
                <w:webHidden/>
              </w:rPr>
            </w:r>
            <w:r>
              <w:rPr>
                <w:noProof/>
                <w:webHidden/>
              </w:rPr>
              <w:fldChar w:fldCharType="separate"/>
            </w:r>
            <w:r w:rsidR="00DA3081">
              <w:rPr>
                <w:noProof/>
                <w:webHidden/>
              </w:rPr>
              <w:t>42</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19" w:history="1">
            <w:r w:rsidR="00E7650B" w:rsidRPr="002902AB">
              <w:rPr>
                <w:rStyle w:val="Hipervnculo"/>
                <w:noProof/>
              </w:rPr>
              <w:t>3.3.2 Clase UsimagToolGUI</w:t>
            </w:r>
            <w:r w:rsidR="00E7650B">
              <w:rPr>
                <w:noProof/>
                <w:webHidden/>
              </w:rPr>
              <w:tab/>
            </w:r>
            <w:r>
              <w:rPr>
                <w:noProof/>
                <w:webHidden/>
              </w:rPr>
              <w:fldChar w:fldCharType="begin"/>
            </w:r>
            <w:r w:rsidR="00E7650B">
              <w:rPr>
                <w:noProof/>
                <w:webHidden/>
              </w:rPr>
              <w:instrText xml:space="preserve"> PAGEREF _Toc266382319 \h </w:instrText>
            </w:r>
            <w:r>
              <w:rPr>
                <w:noProof/>
                <w:webHidden/>
              </w:rPr>
            </w:r>
            <w:r>
              <w:rPr>
                <w:noProof/>
                <w:webHidden/>
              </w:rPr>
              <w:fldChar w:fldCharType="separate"/>
            </w:r>
            <w:r w:rsidR="00DA3081">
              <w:rPr>
                <w:noProof/>
                <w:webHidden/>
              </w:rPr>
              <w:t>43</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0" w:history="1">
            <w:r w:rsidR="00E7650B" w:rsidRPr="002902AB">
              <w:rPr>
                <w:rStyle w:val="Hipervnculo"/>
                <w:noProof/>
              </w:rPr>
              <w:t>3.3.3 Clase UsimagToolConsole</w:t>
            </w:r>
            <w:r w:rsidR="00E7650B">
              <w:rPr>
                <w:noProof/>
                <w:webHidden/>
              </w:rPr>
              <w:tab/>
            </w:r>
            <w:r>
              <w:rPr>
                <w:noProof/>
                <w:webHidden/>
              </w:rPr>
              <w:fldChar w:fldCharType="begin"/>
            </w:r>
            <w:r w:rsidR="00E7650B">
              <w:rPr>
                <w:noProof/>
                <w:webHidden/>
              </w:rPr>
              <w:instrText xml:space="preserve"> PAGEREF _Toc266382320 \h </w:instrText>
            </w:r>
            <w:r>
              <w:rPr>
                <w:noProof/>
                <w:webHidden/>
              </w:rPr>
            </w:r>
            <w:r>
              <w:rPr>
                <w:noProof/>
                <w:webHidden/>
              </w:rPr>
              <w:fldChar w:fldCharType="separate"/>
            </w:r>
            <w:r w:rsidR="00DA3081">
              <w:rPr>
                <w:noProof/>
                <w:webHidden/>
              </w:rPr>
              <w:t>43</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1" w:history="1">
            <w:r w:rsidR="00E7650B" w:rsidRPr="002902AB">
              <w:rPr>
                <w:rStyle w:val="Hipervnculo"/>
                <w:noProof/>
              </w:rPr>
              <w:t>3.3.4 Clase TensorGUI</w:t>
            </w:r>
            <w:r w:rsidR="00E7650B">
              <w:rPr>
                <w:noProof/>
                <w:webHidden/>
              </w:rPr>
              <w:tab/>
            </w:r>
            <w:r>
              <w:rPr>
                <w:noProof/>
                <w:webHidden/>
              </w:rPr>
              <w:fldChar w:fldCharType="begin"/>
            </w:r>
            <w:r w:rsidR="00E7650B">
              <w:rPr>
                <w:noProof/>
                <w:webHidden/>
              </w:rPr>
              <w:instrText xml:space="preserve"> PAGEREF _Toc266382321 \h </w:instrText>
            </w:r>
            <w:r>
              <w:rPr>
                <w:noProof/>
                <w:webHidden/>
              </w:rPr>
            </w:r>
            <w:r>
              <w:rPr>
                <w:noProof/>
                <w:webHidden/>
              </w:rPr>
              <w:fldChar w:fldCharType="separate"/>
            </w:r>
            <w:r w:rsidR="00DA3081">
              <w:rPr>
                <w:noProof/>
                <w:webHidden/>
              </w:rPr>
              <w:t>44</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2" w:history="1">
            <w:r w:rsidR="00E7650B" w:rsidRPr="002902AB">
              <w:rPr>
                <w:rStyle w:val="Hipervnculo"/>
                <w:noProof/>
              </w:rPr>
              <w:t>3.3.5 Clase TensorConsole</w:t>
            </w:r>
            <w:r w:rsidR="00E7650B">
              <w:rPr>
                <w:noProof/>
                <w:webHidden/>
              </w:rPr>
              <w:tab/>
            </w:r>
            <w:r>
              <w:rPr>
                <w:noProof/>
                <w:webHidden/>
              </w:rPr>
              <w:fldChar w:fldCharType="begin"/>
            </w:r>
            <w:r w:rsidR="00E7650B">
              <w:rPr>
                <w:noProof/>
                <w:webHidden/>
              </w:rPr>
              <w:instrText xml:space="preserve"> PAGEREF _Toc266382322 \h </w:instrText>
            </w:r>
            <w:r>
              <w:rPr>
                <w:noProof/>
                <w:webHidden/>
              </w:rPr>
            </w:r>
            <w:r>
              <w:rPr>
                <w:noProof/>
                <w:webHidden/>
              </w:rPr>
              <w:fldChar w:fldCharType="separate"/>
            </w:r>
            <w:r w:rsidR="00DA3081">
              <w:rPr>
                <w:noProof/>
                <w:webHidden/>
              </w:rPr>
              <w:t>44</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3" w:history="1">
            <w:r w:rsidR="00E7650B" w:rsidRPr="002902AB">
              <w:rPr>
                <w:rStyle w:val="Hipervnculo"/>
                <w:noProof/>
              </w:rPr>
              <w:t>3.3.6 Clase DTITensor</w:t>
            </w:r>
            <w:r w:rsidR="00E7650B">
              <w:rPr>
                <w:noProof/>
                <w:webHidden/>
              </w:rPr>
              <w:tab/>
            </w:r>
            <w:r>
              <w:rPr>
                <w:noProof/>
                <w:webHidden/>
              </w:rPr>
              <w:fldChar w:fldCharType="begin"/>
            </w:r>
            <w:r w:rsidR="00E7650B">
              <w:rPr>
                <w:noProof/>
                <w:webHidden/>
              </w:rPr>
              <w:instrText xml:space="preserve"> PAGEREF _Toc266382323 \h </w:instrText>
            </w:r>
            <w:r>
              <w:rPr>
                <w:noProof/>
                <w:webHidden/>
              </w:rPr>
            </w:r>
            <w:r>
              <w:rPr>
                <w:noProof/>
                <w:webHidden/>
              </w:rPr>
              <w:fldChar w:fldCharType="separate"/>
            </w:r>
            <w:r w:rsidR="00DA3081">
              <w:rPr>
                <w:noProof/>
                <w:webHidden/>
              </w:rPr>
              <w:t>45</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4" w:history="1">
            <w:r w:rsidR="00E7650B" w:rsidRPr="002902AB">
              <w:rPr>
                <w:rStyle w:val="Hipervnculo"/>
                <w:noProof/>
              </w:rPr>
              <w:t>3.3.7 Clase DataTensorElementType</w:t>
            </w:r>
            <w:r w:rsidR="00E7650B">
              <w:rPr>
                <w:noProof/>
                <w:webHidden/>
              </w:rPr>
              <w:tab/>
            </w:r>
            <w:r>
              <w:rPr>
                <w:noProof/>
                <w:webHidden/>
              </w:rPr>
              <w:fldChar w:fldCharType="begin"/>
            </w:r>
            <w:r w:rsidR="00E7650B">
              <w:rPr>
                <w:noProof/>
                <w:webHidden/>
              </w:rPr>
              <w:instrText xml:space="preserve"> PAGEREF _Toc266382324 \h </w:instrText>
            </w:r>
            <w:r>
              <w:rPr>
                <w:noProof/>
                <w:webHidden/>
              </w:rPr>
            </w:r>
            <w:r>
              <w:rPr>
                <w:noProof/>
                <w:webHidden/>
              </w:rPr>
              <w:fldChar w:fldCharType="separate"/>
            </w:r>
            <w:r w:rsidR="00DA3081">
              <w:rPr>
                <w:noProof/>
                <w:webHidden/>
              </w:rPr>
              <w:t>45</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5" w:history="1">
            <w:r w:rsidR="00E7650B" w:rsidRPr="002902AB">
              <w:rPr>
                <w:rStyle w:val="Hipervnculo"/>
                <w:noProof/>
              </w:rPr>
              <w:t>3.3.8 Clase VolumesContainer</w:t>
            </w:r>
            <w:r w:rsidR="00E7650B">
              <w:rPr>
                <w:noProof/>
                <w:webHidden/>
              </w:rPr>
              <w:tab/>
            </w:r>
            <w:r>
              <w:rPr>
                <w:noProof/>
                <w:webHidden/>
              </w:rPr>
              <w:fldChar w:fldCharType="begin"/>
            </w:r>
            <w:r w:rsidR="00E7650B">
              <w:rPr>
                <w:noProof/>
                <w:webHidden/>
              </w:rPr>
              <w:instrText xml:space="preserve"> PAGEREF _Toc266382325 \h </w:instrText>
            </w:r>
            <w:r>
              <w:rPr>
                <w:noProof/>
                <w:webHidden/>
              </w:rPr>
            </w:r>
            <w:r>
              <w:rPr>
                <w:noProof/>
                <w:webHidden/>
              </w:rPr>
              <w:fldChar w:fldCharType="separate"/>
            </w:r>
            <w:r w:rsidR="00DA3081">
              <w:rPr>
                <w:noProof/>
                <w:webHidden/>
              </w:rPr>
              <w:t>46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6" w:history="1">
            <w:r w:rsidR="00E7650B" w:rsidRPr="002902AB">
              <w:rPr>
                <w:rStyle w:val="Hipervnculo"/>
                <w:noProof/>
              </w:rPr>
              <w:t>3.3.9 Clase Viewer3D</w:t>
            </w:r>
            <w:r w:rsidR="00E7650B">
              <w:rPr>
                <w:noProof/>
                <w:webHidden/>
              </w:rPr>
              <w:tab/>
            </w:r>
            <w:r>
              <w:rPr>
                <w:noProof/>
                <w:webHidden/>
              </w:rPr>
              <w:fldChar w:fldCharType="begin"/>
            </w:r>
            <w:r w:rsidR="00E7650B">
              <w:rPr>
                <w:noProof/>
                <w:webHidden/>
              </w:rPr>
              <w:instrText xml:space="preserve"> PAGEREF _Toc266382326 \h </w:instrText>
            </w:r>
            <w:r>
              <w:rPr>
                <w:noProof/>
                <w:webHidden/>
              </w:rPr>
            </w:r>
            <w:r>
              <w:rPr>
                <w:noProof/>
                <w:webHidden/>
              </w:rPr>
              <w:fldChar w:fldCharType="separate"/>
            </w:r>
            <w:r w:rsidR="00DA3081">
              <w:rPr>
                <w:noProof/>
                <w:webHidden/>
              </w:rPr>
              <w:t>46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27" w:history="1">
            <w:r w:rsidR="00E7650B" w:rsidRPr="002902AB">
              <w:rPr>
                <w:rStyle w:val="Hipervnculo"/>
                <w:noProof/>
              </w:rPr>
              <w:t>3.3.10 Resto de código</w:t>
            </w:r>
            <w:r w:rsidR="00E7650B">
              <w:rPr>
                <w:noProof/>
                <w:webHidden/>
              </w:rPr>
              <w:tab/>
            </w:r>
            <w:r>
              <w:rPr>
                <w:noProof/>
                <w:webHidden/>
              </w:rPr>
              <w:fldChar w:fldCharType="begin"/>
            </w:r>
            <w:r w:rsidR="00E7650B">
              <w:rPr>
                <w:noProof/>
                <w:webHidden/>
              </w:rPr>
              <w:instrText xml:space="preserve"> PAGEREF _Toc266382327 \h </w:instrText>
            </w:r>
            <w:r>
              <w:rPr>
                <w:noProof/>
                <w:webHidden/>
              </w:rPr>
            </w:r>
            <w:r>
              <w:rPr>
                <w:noProof/>
                <w:webHidden/>
              </w:rPr>
              <w:fldChar w:fldCharType="separate"/>
            </w:r>
            <w:r w:rsidR="00DA3081">
              <w:rPr>
                <w:noProof/>
                <w:webHidden/>
              </w:rPr>
              <w:t>46</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28" w:history="1">
            <w:r w:rsidR="00E7650B" w:rsidRPr="002902AB">
              <w:rPr>
                <w:rStyle w:val="Hipervnculo"/>
                <w:noProof/>
              </w:rPr>
              <w:t>3.4 Otras interfaces de visualización</w:t>
            </w:r>
            <w:r w:rsidR="00E7650B">
              <w:rPr>
                <w:noProof/>
                <w:webHidden/>
              </w:rPr>
              <w:tab/>
            </w:r>
            <w:r>
              <w:rPr>
                <w:noProof/>
                <w:webHidden/>
              </w:rPr>
              <w:fldChar w:fldCharType="begin"/>
            </w:r>
            <w:r w:rsidR="00E7650B">
              <w:rPr>
                <w:noProof/>
                <w:webHidden/>
              </w:rPr>
              <w:instrText xml:space="preserve"> PAGEREF _Toc266382328 \h </w:instrText>
            </w:r>
            <w:r>
              <w:rPr>
                <w:noProof/>
                <w:webHidden/>
              </w:rPr>
            </w:r>
            <w:r>
              <w:rPr>
                <w:noProof/>
                <w:webHidden/>
              </w:rPr>
              <w:fldChar w:fldCharType="separate"/>
            </w:r>
            <w:r w:rsidR="00DA3081">
              <w:rPr>
                <w:noProof/>
                <w:webHidden/>
              </w:rPr>
              <w:t>47</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29" w:history="1">
            <w:r w:rsidR="00E7650B" w:rsidRPr="002902AB">
              <w:rPr>
                <w:rStyle w:val="Hipervnculo"/>
                <w:noProof/>
                <w:lang w:eastAsia="es-ES"/>
              </w:rPr>
              <w:t>3.5 Referencias</w:t>
            </w:r>
            <w:r w:rsidR="00E7650B">
              <w:rPr>
                <w:noProof/>
                <w:webHidden/>
              </w:rPr>
              <w:tab/>
            </w:r>
            <w:r>
              <w:rPr>
                <w:noProof/>
                <w:webHidden/>
              </w:rPr>
              <w:fldChar w:fldCharType="begin"/>
            </w:r>
            <w:r w:rsidR="00E7650B">
              <w:rPr>
                <w:noProof/>
                <w:webHidden/>
              </w:rPr>
              <w:instrText xml:space="preserve"> PAGEREF _Toc266382329 \h </w:instrText>
            </w:r>
            <w:r>
              <w:rPr>
                <w:noProof/>
                <w:webHidden/>
              </w:rPr>
            </w:r>
            <w:r>
              <w:rPr>
                <w:noProof/>
                <w:webHidden/>
              </w:rPr>
              <w:fldChar w:fldCharType="separate"/>
            </w:r>
            <w:r w:rsidR="00DA3081">
              <w:rPr>
                <w:noProof/>
                <w:webHidden/>
              </w:rPr>
              <w:t>51</w:t>
            </w:r>
            <w:r>
              <w:rPr>
                <w:noProof/>
                <w:webHidden/>
              </w:rPr>
              <w:fldChar w:fldCharType="end"/>
            </w:r>
          </w:hyperlink>
        </w:p>
        <w:p w:rsidR="00E7650B" w:rsidRDefault="00E7650B">
          <w:pPr>
            <w:pStyle w:val="TDC1"/>
            <w:tabs>
              <w:tab w:val="right" w:leader="underscore" w:pos="7927"/>
            </w:tabs>
            <w:rPr>
              <w:rStyle w:val="Hipervnculo"/>
              <w:noProof/>
            </w:rPr>
          </w:pPr>
        </w:p>
        <w:p w:rsidR="00E7650B" w:rsidRDefault="00ED79DD">
          <w:pPr>
            <w:pStyle w:val="TDC1"/>
            <w:tabs>
              <w:tab w:val="right" w:leader="underscore" w:pos="7927"/>
            </w:tabs>
            <w:rPr>
              <w:rFonts w:eastAsiaTheme="minorEastAsia" w:cstheme="minorBidi"/>
              <w:b w:val="0"/>
              <w:bCs w:val="0"/>
              <w:i w:val="0"/>
              <w:iCs w:val="0"/>
              <w:noProof/>
              <w:sz w:val="22"/>
              <w:szCs w:val="22"/>
              <w:lang w:eastAsia="es-ES"/>
            </w:rPr>
          </w:pPr>
          <w:hyperlink w:anchor="_Toc266382330" w:history="1">
            <w:r w:rsidR="00E7650B" w:rsidRPr="002902AB">
              <w:rPr>
                <w:rStyle w:val="Hipervnculo"/>
                <w:rFonts w:ascii="Cambria" w:hAnsi="Cambria"/>
                <w:noProof/>
              </w:rPr>
              <w:t>Capítulo 4</w:t>
            </w:r>
            <w:r w:rsidR="00E7650B" w:rsidRPr="002902AB">
              <w:rPr>
                <w:rStyle w:val="Hipervnculo"/>
                <w:noProof/>
              </w:rPr>
              <w:t xml:space="preserve"> Desarrollo de una interfaz de visualización para DTI</w:t>
            </w:r>
            <w:r w:rsidR="00E7650B">
              <w:rPr>
                <w:noProof/>
                <w:webHidden/>
              </w:rPr>
              <w:tab/>
            </w:r>
            <w:r>
              <w:rPr>
                <w:noProof/>
                <w:webHidden/>
              </w:rPr>
              <w:fldChar w:fldCharType="begin"/>
            </w:r>
            <w:r w:rsidR="00E7650B">
              <w:rPr>
                <w:noProof/>
                <w:webHidden/>
              </w:rPr>
              <w:instrText xml:space="preserve"> PAGEREF _Toc266382330 \h </w:instrText>
            </w:r>
            <w:r>
              <w:rPr>
                <w:noProof/>
                <w:webHidden/>
              </w:rPr>
            </w:r>
            <w:r>
              <w:rPr>
                <w:noProof/>
                <w:webHidden/>
              </w:rPr>
              <w:fldChar w:fldCharType="separate"/>
            </w:r>
            <w:r w:rsidR="00DA3081">
              <w:rPr>
                <w:noProof/>
                <w:webHidden/>
              </w:rPr>
              <w:t>53</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31" w:history="1">
            <w:r w:rsidR="00E7650B" w:rsidRPr="002902AB">
              <w:rPr>
                <w:rStyle w:val="Hipervnculo"/>
                <w:noProof/>
              </w:rPr>
              <w:t xml:space="preserve">4.1 Clase </w:t>
            </w:r>
            <w:r w:rsidR="00E7650B" w:rsidRPr="002902AB">
              <w:rPr>
                <w:rStyle w:val="Hipervnculo"/>
                <w:i/>
                <w:noProof/>
              </w:rPr>
              <w:t>vtkSaturnTensorGlyph</w:t>
            </w:r>
            <w:r w:rsidR="00E7650B">
              <w:rPr>
                <w:noProof/>
                <w:webHidden/>
              </w:rPr>
              <w:tab/>
            </w:r>
            <w:r>
              <w:rPr>
                <w:noProof/>
                <w:webHidden/>
              </w:rPr>
              <w:fldChar w:fldCharType="begin"/>
            </w:r>
            <w:r w:rsidR="00E7650B">
              <w:rPr>
                <w:noProof/>
                <w:webHidden/>
              </w:rPr>
              <w:instrText xml:space="preserve"> PAGEREF _Toc266382331 \h </w:instrText>
            </w:r>
            <w:r>
              <w:rPr>
                <w:noProof/>
                <w:webHidden/>
              </w:rPr>
            </w:r>
            <w:r>
              <w:rPr>
                <w:noProof/>
                <w:webHidden/>
              </w:rPr>
              <w:fldChar w:fldCharType="separate"/>
            </w:r>
            <w:r w:rsidR="00DA3081">
              <w:rPr>
                <w:noProof/>
                <w:webHidden/>
              </w:rPr>
              <w:t>55</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2" w:history="1">
            <w:r w:rsidR="00E7650B" w:rsidRPr="002902AB">
              <w:rPr>
                <w:rStyle w:val="Hipervnculo"/>
                <w:noProof/>
              </w:rPr>
              <w:t>4.1.1 Tipos de dato</w:t>
            </w:r>
            <w:r w:rsidR="00E7650B">
              <w:rPr>
                <w:noProof/>
                <w:webHidden/>
              </w:rPr>
              <w:tab/>
            </w:r>
            <w:r>
              <w:rPr>
                <w:noProof/>
                <w:webHidden/>
              </w:rPr>
              <w:fldChar w:fldCharType="begin"/>
            </w:r>
            <w:r w:rsidR="00E7650B">
              <w:rPr>
                <w:noProof/>
                <w:webHidden/>
              </w:rPr>
              <w:instrText xml:space="preserve"> PAGEREF _Toc266382332 \h </w:instrText>
            </w:r>
            <w:r>
              <w:rPr>
                <w:noProof/>
                <w:webHidden/>
              </w:rPr>
            </w:r>
            <w:r>
              <w:rPr>
                <w:noProof/>
                <w:webHidden/>
              </w:rPr>
              <w:fldChar w:fldCharType="separate"/>
            </w:r>
            <w:r w:rsidR="00DA3081">
              <w:rPr>
                <w:noProof/>
                <w:webHidden/>
              </w:rPr>
              <w:t>56</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3" w:history="1">
            <w:r w:rsidR="00E7650B" w:rsidRPr="002902AB">
              <w:rPr>
                <w:rStyle w:val="Hipervnculo"/>
                <w:noProof/>
              </w:rPr>
              <w:t>4.1.2 Variables de clase</w:t>
            </w:r>
            <w:r w:rsidR="00E7650B">
              <w:rPr>
                <w:noProof/>
                <w:webHidden/>
              </w:rPr>
              <w:tab/>
            </w:r>
            <w:r>
              <w:rPr>
                <w:noProof/>
                <w:webHidden/>
              </w:rPr>
              <w:fldChar w:fldCharType="begin"/>
            </w:r>
            <w:r w:rsidR="00E7650B">
              <w:rPr>
                <w:noProof/>
                <w:webHidden/>
              </w:rPr>
              <w:instrText xml:space="preserve"> PAGEREF _Toc266382333 \h </w:instrText>
            </w:r>
            <w:r>
              <w:rPr>
                <w:noProof/>
                <w:webHidden/>
              </w:rPr>
            </w:r>
            <w:r>
              <w:rPr>
                <w:noProof/>
                <w:webHidden/>
              </w:rPr>
              <w:fldChar w:fldCharType="separate"/>
            </w:r>
            <w:r w:rsidR="00DA3081">
              <w:rPr>
                <w:noProof/>
                <w:webHidden/>
              </w:rPr>
              <w:t>57</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4" w:history="1">
            <w:r w:rsidR="00E7650B" w:rsidRPr="002902AB">
              <w:rPr>
                <w:rStyle w:val="Hipervnculo"/>
                <w:noProof/>
              </w:rPr>
              <w:t>4.1.3 Métodos</w:t>
            </w:r>
            <w:r w:rsidR="00E7650B">
              <w:rPr>
                <w:noProof/>
                <w:webHidden/>
              </w:rPr>
              <w:tab/>
            </w:r>
            <w:r>
              <w:rPr>
                <w:noProof/>
                <w:webHidden/>
              </w:rPr>
              <w:fldChar w:fldCharType="begin"/>
            </w:r>
            <w:r w:rsidR="00E7650B">
              <w:rPr>
                <w:noProof/>
                <w:webHidden/>
              </w:rPr>
              <w:instrText xml:space="preserve"> PAGEREF _Toc266382334 \h </w:instrText>
            </w:r>
            <w:r>
              <w:rPr>
                <w:noProof/>
                <w:webHidden/>
              </w:rPr>
            </w:r>
            <w:r>
              <w:rPr>
                <w:noProof/>
                <w:webHidden/>
              </w:rPr>
              <w:fldChar w:fldCharType="separate"/>
            </w:r>
            <w:r w:rsidR="00DA3081">
              <w:rPr>
                <w:noProof/>
                <w:webHidden/>
              </w:rPr>
              <w:t>59</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5" w:history="1">
            <w:r w:rsidR="00E7650B" w:rsidRPr="002902AB">
              <w:rPr>
                <w:rStyle w:val="Hipervnculo"/>
                <w:noProof/>
              </w:rPr>
              <w:t>4.1.4 Cumplimiento de los objetivos</w:t>
            </w:r>
            <w:r w:rsidR="00E7650B">
              <w:rPr>
                <w:noProof/>
                <w:webHidden/>
              </w:rPr>
              <w:tab/>
            </w:r>
            <w:r>
              <w:rPr>
                <w:noProof/>
                <w:webHidden/>
              </w:rPr>
              <w:fldChar w:fldCharType="begin"/>
            </w:r>
            <w:r w:rsidR="00E7650B">
              <w:rPr>
                <w:noProof/>
                <w:webHidden/>
              </w:rPr>
              <w:instrText xml:space="preserve"> PAGEREF _Toc266382335 \h </w:instrText>
            </w:r>
            <w:r>
              <w:rPr>
                <w:noProof/>
                <w:webHidden/>
              </w:rPr>
            </w:r>
            <w:r>
              <w:rPr>
                <w:noProof/>
                <w:webHidden/>
              </w:rPr>
              <w:fldChar w:fldCharType="separate"/>
            </w:r>
            <w:r w:rsidR="00DA3081">
              <w:rPr>
                <w:noProof/>
                <w:webHidden/>
              </w:rPr>
              <w:t>63</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6" w:history="1">
            <w:r w:rsidR="00E7650B" w:rsidRPr="002902AB">
              <w:rPr>
                <w:rStyle w:val="Hipervnculo"/>
                <w:rFonts w:ascii="Times New Roman" w:hAnsi="Times New Roman" w:cs="Times New Roman"/>
                <w:noProof/>
              </w:rPr>
              <w:t>4.1.5</w:t>
            </w:r>
            <w:r w:rsidR="00E7650B" w:rsidRPr="002902AB">
              <w:rPr>
                <w:rStyle w:val="Hipervnculo"/>
                <w:noProof/>
              </w:rPr>
              <w:t xml:space="preserve"> La clase vtkSaturnTensorGlyph frente a vtkTensorGlyph</w:t>
            </w:r>
            <w:r w:rsidR="00E7650B">
              <w:rPr>
                <w:noProof/>
                <w:webHidden/>
              </w:rPr>
              <w:tab/>
            </w:r>
            <w:r>
              <w:rPr>
                <w:noProof/>
                <w:webHidden/>
              </w:rPr>
              <w:fldChar w:fldCharType="begin"/>
            </w:r>
            <w:r w:rsidR="00E7650B">
              <w:rPr>
                <w:noProof/>
                <w:webHidden/>
              </w:rPr>
              <w:instrText xml:space="preserve"> PAGEREF _Toc266382336 \h </w:instrText>
            </w:r>
            <w:r>
              <w:rPr>
                <w:noProof/>
                <w:webHidden/>
              </w:rPr>
            </w:r>
            <w:r>
              <w:rPr>
                <w:noProof/>
                <w:webHidden/>
              </w:rPr>
              <w:fldChar w:fldCharType="separate"/>
            </w:r>
            <w:r w:rsidR="00DA3081">
              <w:rPr>
                <w:noProof/>
                <w:webHidden/>
              </w:rPr>
              <w:t>64</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37" w:history="1">
            <w:r w:rsidR="00E7650B" w:rsidRPr="002902AB">
              <w:rPr>
                <w:rStyle w:val="Hipervnculo"/>
                <w:noProof/>
              </w:rPr>
              <w:t>4.1.6 Uso de la clase</w:t>
            </w:r>
            <w:r w:rsidR="00E7650B">
              <w:rPr>
                <w:noProof/>
                <w:webHidden/>
              </w:rPr>
              <w:tab/>
            </w:r>
            <w:r>
              <w:rPr>
                <w:noProof/>
                <w:webHidden/>
              </w:rPr>
              <w:fldChar w:fldCharType="begin"/>
            </w:r>
            <w:r w:rsidR="00E7650B">
              <w:rPr>
                <w:noProof/>
                <w:webHidden/>
              </w:rPr>
              <w:instrText xml:space="preserve"> PAGEREF _Toc266382337 \h </w:instrText>
            </w:r>
            <w:r>
              <w:rPr>
                <w:noProof/>
                <w:webHidden/>
              </w:rPr>
            </w:r>
            <w:r>
              <w:rPr>
                <w:noProof/>
                <w:webHidden/>
              </w:rPr>
              <w:fldChar w:fldCharType="separate"/>
            </w:r>
            <w:r w:rsidR="00DA3081">
              <w:rPr>
                <w:noProof/>
                <w:webHidden/>
              </w:rPr>
              <w:t>65</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38" w:history="1">
            <w:r w:rsidR="00E7650B" w:rsidRPr="002902AB">
              <w:rPr>
                <w:rStyle w:val="Hipervnculo"/>
                <w:noProof/>
              </w:rPr>
              <w:t>4.2 Código en TensorConsole</w:t>
            </w:r>
            <w:r w:rsidR="00E7650B">
              <w:rPr>
                <w:noProof/>
                <w:webHidden/>
              </w:rPr>
              <w:tab/>
            </w:r>
            <w:r>
              <w:rPr>
                <w:noProof/>
                <w:webHidden/>
              </w:rPr>
              <w:fldChar w:fldCharType="begin"/>
            </w:r>
            <w:r w:rsidR="00E7650B">
              <w:rPr>
                <w:noProof/>
                <w:webHidden/>
              </w:rPr>
              <w:instrText xml:space="preserve"> PAGEREF _Toc266382338 \h </w:instrText>
            </w:r>
            <w:r>
              <w:rPr>
                <w:noProof/>
                <w:webHidden/>
              </w:rPr>
            </w:r>
            <w:r>
              <w:rPr>
                <w:noProof/>
                <w:webHidden/>
              </w:rPr>
              <w:fldChar w:fldCharType="separate"/>
            </w:r>
            <w:r w:rsidR="00DA3081">
              <w:rPr>
                <w:noProof/>
                <w:webHidden/>
              </w:rPr>
              <w:t>66</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39" w:history="1">
            <w:r w:rsidR="00E7650B" w:rsidRPr="002902AB">
              <w:rPr>
                <w:rStyle w:val="Hipervnculo"/>
                <w:noProof/>
              </w:rPr>
              <w:t>4.3 Interfaz de usuario</w:t>
            </w:r>
            <w:r w:rsidR="00E7650B">
              <w:rPr>
                <w:noProof/>
                <w:webHidden/>
              </w:rPr>
              <w:tab/>
            </w:r>
            <w:r>
              <w:rPr>
                <w:noProof/>
                <w:webHidden/>
              </w:rPr>
              <w:fldChar w:fldCharType="begin"/>
            </w:r>
            <w:r w:rsidR="00E7650B">
              <w:rPr>
                <w:noProof/>
                <w:webHidden/>
              </w:rPr>
              <w:instrText xml:space="preserve"> PAGEREF _Toc266382339 \h </w:instrText>
            </w:r>
            <w:r>
              <w:rPr>
                <w:noProof/>
                <w:webHidden/>
              </w:rPr>
            </w:r>
            <w:r>
              <w:rPr>
                <w:noProof/>
                <w:webHidden/>
              </w:rPr>
              <w:fldChar w:fldCharType="separate"/>
            </w:r>
            <w:r w:rsidR="00DA3081">
              <w:rPr>
                <w:noProof/>
                <w:webHidden/>
              </w:rPr>
              <w:t>68</w:t>
            </w:r>
            <w:r>
              <w:rPr>
                <w:noProof/>
                <w:webHidden/>
              </w:rPr>
              <w:fldChar w:fldCharType="end"/>
            </w:r>
          </w:hyperlink>
        </w:p>
        <w:p w:rsidR="00E7650B" w:rsidRDefault="00ED79DD">
          <w:pPr>
            <w:pStyle w:val="TDC3"/>
            <w:tabs>
              <w:tab w:val="right" w:leader="underscore" w:pos="7927"/>
            </w:tabs>
            <w:rPr>
              <w:rFonts w:eastAsiaTheme="minorEastAsia" w:cstheme="minorBidi"/>
              <w:noProof/>
              <w:sz w:val="22"/>
              <w:szCs w:val="22"/>
              <w:lang w:eastAsia="es-ES"/>
            </w:rPr>
          </w:pPr>
          <w:hyperlink w:anchor="_Toc266382340" w:history="1">
            <w:r w:rsidR="00E7650B" w:rsidRPr="002902AB">
              <w:rPr>
                <w:rStyle w:val="Hipervnculo"/>
                <w:noProof/>
              </w:rPr>
              <w:t>4.3.1 Forma de uso</w:t>
            </w:r>
            <w:r w:rsidR="00E7650B">
              <w:rPr>
                <w:noProof/>
                <w:webHidden/>
              </w:rPr>
              <w:tab/>
            </w:r>
            <w:r>
              <w:rPr>
                <w:noProof/>
                <w:webHidden/>
              </w:rPr>
              <w:fldChar w:fldCharType="begin"/>
            </w:r>
            <w:r w:rsidR="00E7650B">
              <w:rPr>
                <w:noProof/>
                <w:webHidden/>
              </w:rPr>
              <w:instrText xml:space="preserve"> PAGEREF _Toc266382340 \h </w:instrText>
            </w:r>
            <w:r>
              <w:rPr>
                <w:noProof/>
                <w:webHidden/>
              </w:rPr>
            </w:r>
            <w:r>
              <w:rPr>
                <w:noProof/>
                <w:webHidden/>
              </w:rPr>
              <w:fldChar w:fldCharType="separate"/>
            </w:r>
            <w:r w:rsidR="00DA3081">
              <w:rPr>
                <w:noProof/>
                <w:webHidden/>
              </w:rPr>
              <w:t>70</w:t>
            </w:r>
            <w:r>
              <w:rPr>
                <w:noProof/>
                <w:webHidden/>
              </w:rPr>
              <w:fldChar w:fldCharType="end"/>
            </w:r>
          </w:hyperlink>
        </w:p>
        <w:p w:rsidR="00E7650B" w:rsidRDefault="00ED79DD">
          <w:pPr>
            <w:pStyle w:val="TDC2"/>
            <w:tabs>
              <w:tab w:val="right" w:leader="underscore" w:pos="7927"/>
            </w:tabs>
            <w:rPr>
              <w:rFonts w:eastAsiaTheme="minorEastAsia" w:cstheme="minorBidi"/>
              <w:b w:val="0"/>
              <w:bCs w:val="0"/>
              <w:noProof/>
              <w:lang w:eastAsia="es-ES"/>
            </w:rPr>
          </w:pPr>
          <w:hyperlink w:anchor="_Toc266382341" w:history="1">
            <w:r w:rsidR="00E7650B" w:rsidRPr="002902AB">
              <w:rPr>
                <w:rStyle w:val="Hipervnculo"/>
                <w:noProof/>
              </w:rPr>
              <w:t>4.4 Ejemplos</w:t>
            </w:r>
            <w:r w:rsidR="00E7650B">
              <w:rPr>
                <w:noProof/>
                <w:webHidden/>
              </w:rPr>
              <w:tab/>
            </w:r>
            <w:r>
              <w:rPr>
                <w:noProof/>
                <w:webHidden/>
              </w:rPr>
              <w:fldChar w:fldCharType="begin"/>
            </w:r>
            <w:r w:rsidR="00E7650B">
              <w:rPr>
                <w:noProof/>
                <w:webHidden/>
              </w:rPr>
              <w:instrText xml:space="preserve"> PAGEREF _Toc266382341 \h </w:instrText>
            </w:r>
            <w:r>
              <w:rPr>
                <w:noProof/>
                <w:webHidden/>
              </w:rPr>
            </w:r>
            <w:r>
              <w:rPr>
                <w:noProof/>
                <w:webHidden/>
              </w:rPr>
              <w:fldChar w:fldCharType="separate"/>
            </w:r>
            <w:r w:rsidR="00DA3081">
              <w:rPr>
                <w:noProof/>
                <w:webHidden/>
              </w:rPr>
              <w:t>72</w:t>
            </w:r>
            <w:r>
              <w:rPr>
                <w:noProof/>
                <w:webHidden/>
              </w:rPr>
              <w:fldChar w:fldCharType="end"/>
            </w:r>
          </w:hyperlink>
        </w:p>
        <w:p w:rsidR="004577E8" w:rsidRDefault="00ED79DD">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C14E9D">
          <w:headerReference w:type="even" r:id="rId8"/>
          <w:headerReference w:type="default" r:id="rId9"/>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66382280"/>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E21772" w:rsidRPr="00676D17" w:rsidRDefault="00E21772" w:rsidP="00E21772">
      <w:pPr>
        <w:pStyle w:val="Tabladeilustraciones"/>
        <w:tabs>
          <w:tab w:val="right" w:leader="underscore" w:pos="8494"/>
        </w:tabs>
        <w:ind w:left="0"/>
        <w:rPr>
          <w:i w:val="0"/>
          <w:iCs w:val="0"/>
        </w:rPr>
      </w:pPr>
      <w:r w:rsidRPr="00676D17">
        <w:rPr>
          <w:i w:val="0"/>
          <w:iCs w:val="0"/>
        </w:rPr>
        <w:t xml:space="preserve">Capítulo </w:t>
      </w:r>
      <w:r>
        <w:rPr>
          <w:i w:val="0"/>
          <w:iCs w:val="0"/>
        </w:rPr>
        <w:t>1</w:t>
      </w:r>
    </w:p>
    <w:p w:rsidR="00E07056" w:rsidRDefault="00ED79DD">
      <w:pPr>
        <w:pStyle w:val="Tabladeilustraciones"/>
        <w:tabs>
          <w:tab w:val="right" w:leader="dot" w:pos="7927"/>
        </w:tabs>
        <w:rPr>
          <w:rFonts w:eastAsiaTheme="minorEastAsia" w:cstheme="minorBidi"/>
          <w:i w:val="0"/>
          <w:iCs w:val="0"/>
          <w:noProof/>
          <w:sz w:val="22"/>
          <w:szCs w:val="22"/>
          <w:lang w:eastAsia="es-ES"/>
        </w:rPr>
      </w:pPr>
      <w:r w:rsidRPr="00ED79DD">
        <w:rPr>
          <w:i w:val="0"/>
          <w:iCs w:val="0"/>
        </w:rPr>
        <w:fldChar w:fldCharType="begin"/>
      </w:r>
      <w:r w:rsidR="005726D2">
        <w:rPr>
          <w:i w:val="0"/>
          <w:iCs w:val="0"/>
        </w:rPr>
        <w:instrText xml:space="preserve"> TOC \h \z \c "Figura" </w:instrText>
      </w:r>
      <w:r w:rsidRPr="00ED79DD">
        <w:rPr>
          <w:i w:val="0"/>
          <w:iCs w:val="0"/>
        </w:rPr>
        <w:fldChar w:fldCharType="separate"/>
      </w:r>
      <w:hyperlink w:anchor="_Toc266448527" w:history="1">
        <w:r w:rsidR="00E07056" w:rsidRPr="00626D4B">
          <w:rPr>
            <w:rStyle w:val="Hipervnculo"/>
            <w:noProof/>
          </w:rPr>
          <w:t xml:space="preserve">Figura 1.1. </w:t>
        </w:r>
        <w:r w:rsidR="00E07056">
          <w:rPr>
            <w:rStyle w:val="Hipervnculo"/>
            <w:noProof/>
          </w:rPr>
          <w:t>Diferentes geometrías de glifo</w:t>
        </w:r>
        <w:r w:rsidR="00E07056">
          <w:rPr>
            <w:noProof/>
            <w:webHidden/>
          </w:rPr>
          <w:tab/>
        </w:r>
        <w:r w:rsidR="00E07056">
          <w:rPr>
            <w:noProof/>
            <w:webHidden/>
          </w:rPr>
          <w:fldChar w:fldCharType="begin"/>
        </w:r>
        <w:r w:rsidR="00E07056">
          <w:rPr>
            <w:noProof/>
            <w:webHidden/>
          </w:rPr>
          <w:instrText xml:space="preserve"> PAGEREF _Toc266448527 \h </w:instrText>
        </w:r>
        <w:r w:rsidR="00E07056">
          <w:rPr>
            <w:noProof/>
            <w:webHidden/>
          </w:rPr>
        </w:r>
        <w:r w:rsidR="00E07056">
          <w:rPr>
            <w:noProof/>
            <w:webHidden/>
          </w:rPr>
          <w:fldChar w:fldCharType="separate"/>
        </w:r>
        <w:r w:rsidR="00DA3081">
          <w:rPr>
            <w:noProof/>
            <w:webHidden/>
          </w:rPr>
          <w:t>14</w:t>
        </w:r>
        <w:r w:rsidR="00E07056">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r:id="rId10" w:anchor="_Toc266448528" w:history="1">
        <w:r w:rsidRPr="00626D4B">
          <w:rPr>
            <w:rStyle w:val="Hipervnculo"/>
            <w:noProof/>
          </w:rPr>
          <w:t>Figura 1.2. Glifos supercuádricos en función del parámetro γ</w:t>
        </w:r>
        <w:r>
          <w:rPr>
            <w:noProof/>
            <w:webHidden/>
          </w:rPr>
          <w:tab/>
        </w:r>
        <w:r>
          <w:rPr>
            <w:noProof/>
            <w:webHidden/>
          </w:rPr>
          <w:fldChar w:fldCharType="begin"/>
        </w:r>
        <w:r>
          <w:rPr>
            <w:noProof/>
            <w:webHidden/>
          </w:rPr>
          <w:instrText xml:space="preserve"> PAGEREF _Toc266448528 \h </w:instrText>
        </w:r>
        <w:r>
          <w:rPr>
            <w:noProof/>
            <w:webHidden/>
          </w:rPr>
        </w:r>
        <w:r>
          <w:rPr>
            <w:noProof/>
            <w:webHidden/>
          </w:rPr>
          <w:fldChar w:fldCharType="separate"/>
        </w:r>
        <w:r w:rsidR="00DA3081">
          <w:rPr>
            <w:noProof/>
            <w:webHidden/>
          </w:rPr>
          <w:t>14</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2</w:t>
      </w:r>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r:id="rId11" w:anchor="_Toc266448529" w:history="1">
        <w:r w:rsidRPr="00626D4B">
          <w:rPr>
            <w:rStyle w:val="Hipervnculo"/>
            <w:noProof/>
          </w:rPr>
          <w:t>Figura 2.1. Representación de glifos 2D</w:t>
        </w:r>
        <w:r>
          <w:rPr>
            <w:noProof/>
            <w:webHidden/>
          </w:rPr>
          <w:tab/>
        </w:r>
        <w:r>
          <w:rPr>
            <w:noProof/>
            <w:webHidden/>
          </w:rPr>
          <w:fldChar w:fldCharType="begin"/>
        </w:r>
        <w:r>
          <w:rPr>
            <w:noProof/>
            <w:webHidden/>
          </w:rPr>
          <w:instrText xml:space="preserve"> PAGEREF _Toc266448529 \h </w:instrText>
        </w:r>
        <w:r>
          <w:rPr>
            <w:noProof/>
            <w:webHidden/>
          </w:rPr>
        </w:r>
        <w:r>
          <w:rPr>
            <w:noProof/>
            <w:webHidden/>
          </w:rPr>
          <w:fldChar w:fldCharType="separate"/>
        </w:r>
        <w:r w:rsidR="00DA3081">
          <w:rPr>
            <w:noProof/>
            <w:webHidden/>
          </w:rPr>
          <w:t>29</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3</w:t>
      </w:r>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0" w:history="1">
        <w:r w:rsidRPr="00626D4B">
          <w:rPr>
            <w:rStyle w:val="Hipervnculo"/>
            <w:noProof/>
          </w:rPr>
          <w:t>Figura 3.1. Interfaz de usuario de Saturn</w:t>
        </w:r>
        <w:r>
          <w:rPr>
            <w:noProof/>
            <w:webHidden/>
          </w:rPr>
          <w:tab/>
        </w:r>
        <w:r>
          <w:rPr>
            <w:noProof/>
            <w:webHidden/>
          </w:rPr>
          <w:fldChar w:fldCharType="begin"/>
        </w:r>
        <w:r>
          <w:rPr>
            <w:noProof/>
            <w:webHidden/>
          </w:rPr>
          <w:instrText xml:space="preserve"> PAGEREF _Toc266448530 \h </w:instrText>
        </w:r>
        <w:r>
          <w:rPr>
            <w:noProof/>
            <w:webHidden/>
          </w:rPr>
        </w:r>
        <w:r>
          <w:rPr>
            <w:noProof/>
            <w:webHidden/>
          </w:rPr>
          <w:fldChar w:fldCharType="separate"/>
        </w:r>
        <w:r w:rsidR="00DA3081">
          <w:rPr>
            <w:noProof/>
            <w:webHidden/>
          </w:rPr>
          <w:t>39</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1" w:history="1">
        <w:r w:rsidRPr="00626D4B">
          <w:rPr>
            <w:rStyle w:val="Hipervnculo"/>
            <w:noProof/>
          </w:rPr>
          <w:t>Figura 3.2. Paneles de configuración de Saturn</w:t>
        </w:r>
        <w:r>
          <w:rPr>
            <w:noProof/>
            <w:webHidden/>
          </w:rPr>
          <w:tab/>
        </w:r>
        <w:r>
          <w:rPr>
            <w:noProof/>
            <w:webHidden/>
          </w:rPr>
          <w:fldChar w:fldCharType="begin"/>
        </w:r>
        <w:r>
          <w:rPr>
            <w:noProof/>
            <w:webHidden/>
          </w:rPr>
          <w:instrText xml:space="preserve"> PAGEREF _Toc266448531 \h </w:instrText>
        </w:r>
        <w:r>
          <w:rPr>
            <w:noProof/>
            <w:webHidden/>
          </w:rPr>
        </w:r>
        <w:r>
          <w:rPr>
            <w:noProof/>
            <w:webHidden/>
          </w:rPr>
          <w:fldChar w:fldCharType="separate"/>
        </w:r>
        <w:r w:rsidR="00DA3081">
          <w:rPr>
            <w:noProof/>
            <w:webHidden/>
          </w:rPr>
          <w:t>40</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2" w:history="1">
        <w:r w:rsidRPr="00626D4B">
          <w:rPr>
            <w:rStyle w:val="Hipervnculo"/>
            <w:noProof/>
          </w:rPr>
          <w:t>Figura 3.3. Visualización 3D en Saturn</w:t>
        </w:r>
        <w:r>
          <w:rPr>
            <w:noProof/>
            <w:webHidden/>
          </w:rPr>
          <w:tab/>
        </w:r>
        <w:r>
          <w:rPr>
            <w:noProof/>
            <w:webHidden/>
          </w:rPr>
          <w:fldChar w:fldCharType="begin"/>
        </w:r>
        <w:r>
          <w:rPr>
            <w:noProof/>
            <w:webHidden/>
          </w:rPr>
          <w:instrText xml:space="preserve"> PAGEREF _Toc266448532 \h </w:instrText>
        </w:r>
        <w:r>
          <w:rPr>
            <w:noProof/>
            <w:webHidden/>
          </w:rPr>
        </w:r>
        <w:r>
          <w:rPr>
            <w:noProof/>
            <w:webHidden/>
          </w:rPr>
          <w:fldChar w:fldCharType="separate"/>
        </w:r>
        <w:r w:rsidR="00DA3081">
          <w:rPr>
            <w:noProof/>
            <w:webHidden/>
          </w:rPr>
          <w:t>41</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3" w:history="1">
        <w:r w:rsidRPr="00626D4B">
          <w:rPr>
            <w:rStyle w:val="Hipervnculo"/>
            <w:noProof/>
          </w:rPr>
          <w:t>Figura 3.4. Tractografía en Saturn</w:t>
        </w:r>
        <w:r>
          <w:rPr>
            <w:noProof/>
            <w:webHidden/>
          </w:rPr>
          <w:tab/>
        </w:r>
        <w:r>
          <w:rPr>
            <w:noProof/>
            <w:webHidden/>
          </w:rPr>
          <w:fldChar w:fldCharType="begin"/>
        </w:r>
        <w:r>
          <w:rPr>
            <w:noProof/>
            <w:webHidden/>
          </w:rPr>
          <w:instrText xml:space="preserve"> PAGEREF _Toc266448533 \h </w:instrText>
        </w:r>
        <w:r>
          <w:rPr>
            <w:noProof/>
            <w:webHidden/>
          </w:rPr>
        </w:r>
        <w:r>
          <w:rPr>
            <w:noProof/>
            <w:webHidden/>
          </w:rPr>
          <w:fldChar w:fldCharType="separate"/>
        </w:r>
        <w:r w:rsidR="00DA3081">
          <w:rPr>
            <w:noProof/>
            <w:webHidden/>
          </w:rPr>
          <w:t>41</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4" w:history="1">
        <w:r w:rsidRPr="00626D4B">
          <w:rPr>
            <w:rStyle w:val="Hipervnculo"/>
            <w:noProof/>
          </w:rPr>
          <w:t>Figura 3.5. Visualización con Fluid de la interfaz definida en UsimagToolGUI</w:t>
        </w:r>
        <w:r>
          <w:rPr>
            <w:noProof/>
            <w:webHidden/>
          </w:rPr>
          <w:tab/>
        </w:r>
        <w:r>
          <w:rPr>
            <w:noProof/>
            <w:webHidden/>
          </w:rPr>
          <w:fldChar w:fldCharType="begin"/>
        </w:r>
        <w:r>
          <w:rPr>
            <w:noProof/>
            <w:webHidden/>
          </w:rPr>
          <w:instrText xml:space="preserve"> PAGEREF _Toc266448534 \h </w:instrText>
        </w:r>
        <w:r>
          <w:rPr>
            <w:noProof/>
            <w:webHidden/>
          </w:rPr>
        </w:r>
        <w:r>
          <w:rPr>
            <w:noProof/>
            <w:webHidden/>
          </w:rPr>
          <w:fldChar w:fldCharType="separate"/>
        </w:r>
        <w:r w:rsidR="00DA3081">
          <w:rPr>
            <w:noProof/>
            <w:webHidden/>
          </w:rPr>
          <w:t>43</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5" w:history="1">
        <w:r w:rsidRPr="00626D4B">
          <w:rPr>
            <w:rStyle w:val="Hipervnculo"/>
            <w:noProof/>
          </w:rPr>
          <w:t>Figura 3.6. Visualización de glifos en 3D Slicer</w:t>
        </w:r>
        <w:r>
          <w:rPr>
            <w:noProof/>
            <w:webHidden/>
          </w:rPr>
          <w:tab/>
        </w:r>
        <w:r>
          <w:rPr>
            <w:noProof/>
            <w:webHidden/>
          </w:rPr>
          <w:fldChar w:fldCharType="begin"/>
        </w:r>
        <w:r>
          <w:rPr>
            <w:noProof/>
            <w:webHidden/>
          </w:rPr>
          <w:instrText xml:space="preserve"> PAGEREF _Toc266448535 \h </w:instrText>
        </w:r>
        <w:r>
          <w:rPr>
            <w:noProof/>
            <w:webHidden/>
          </w:rPr>
        </w:r>
        <w:r>
          <w:rPr>
            <w:noProof/>
            <w:webHidden/>
          </w:rPr>
          <w:fldChar w:fldCharType="separate"/>
        </w:r>
        <w:r w:rsidR="00DA3081">
          <w:rPr>
            <w:noProof/>
            <w:webHidden/>
          </w:rPr>
          <w:t>48</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6" w:history="1">
        <w:r w:rsidRPr="00626D4B">
          <w:rPr>
            <w:rStyle w:val="Hipervnculo"/>
            <w:noProof/>
          </w:rPr>
          <w:t>Figura 3.7. Visualización de tractos mediante glifos en 3D Slicer</w:t>
        </w:r>
        <w:r>
          <w:rPr>
            <w:noProof/>
            <w:webHidden/>
          </w:rPr>
          <w:tab/>
        </w:r>
        <w:r>
          <w:rPr>
            <w:noProof/>
            <w:webHidden/>
          </w:rPr>
          <w:fldChar w:fldCharType="begin"/>
        </w:r>
        <w:r>
          <w:rPr>
            <w:noProof/>
            <w:webHidden/>
          </w:rPr>
          <w:instrText xml:space="preserve"> PAGEREF _Toc266448536 \h </w:instrText>
        </w:r>
        <w:r>
          <w:rPr>
            <w:noProof/>
            <w:webHidden/>
          </w:rPr>
        </w:r>
        <w:r>
          <w:rPr>
            <w:noProof/>
            <w:webHidden/>
          </w:rPr>
          <w:fldChar w:fldCharType="separate"/>
        </w:r>
        <w:r w:rsidR="00DA3081">
          <w:rPr>
            <w:noProof/>
            <w:webHidden/>
          </w:rPr>
          <w:t>48</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7" w:history="1">
        <w:r w:rsidRPr="00626D4B">
          <w:rPr>
            <w:rStyle w:val="Hipervnculo"/>
            <w:noProof/>
          </w:rPr>
          <w:t>Figura 3.8. Interfaz de visualización de glifos en MedINRIA</w:t>
        </w:r>
        <w:r>
          <w:rPr>
            <w:noProof/>
            <w:webHidden/>
          </w:rPr>
          <w:tab/>
        </w:r>
        <w:r>
          <w:rPr>
            <w:noProof/>
            <w:webHidden/>
          </w:rPr>
          <w:fldChar w:fldCharType="begin"/>
        </w:r>
        <w:r>
          <w:rPr>
            <w:noProof/>
            <w:webHidden/>
          </w:rPr>
          <w:instrText xml:space="preserve"> PAGEREF _Toc266448537 \h </w:instrText>
        </w:r>
        <w:r>
          <w:rPr>
            <w:noProof/>
            <w:webHidden/>
          </w:rPr>
        </w:r>
        <w:r>
          <w:rPr>
            <w:noProof/>
            <w:webHidden/>
          </w:rPr>
          <w:fldChar w:fldCharType="separate"/>
        </w:r>
        <w:r w:rsidR="00DA3081">
          <w:rPr>
            <w:noProof/>
            <w:webHidden/>
          </w:rPr>
          <w:t>50</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4</w:t>
      </w:r>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8" w:history="1">
        <w:r w:rsidRPr="00626D4B">
          <w:rPr>
            <w:rStyle w:val="Hipervnculo"/>
            <w:noProof/>
          </w:rPr>
          <w:t>Figura 4.1. Justificación del factor signo</w:t>
        </w:r>
        <w:r>
          <w:rPr>
            <w:noProof/>
            <w:webHidden/>
          </w:rPr>
          <w:tab/>
        </w:r>
        <w:r>
          <w:rPr>
            <w:noProof/>
            <w:webHidden/>
          </w:rPr>
          <w:fldChar w:fldCharType="begin"/>
        </w:r>
        <w:r>
          <w:rPr>
            <w:noProof/>
            <w:webHidden/>
          </w:rPr>
          <w:instrText xml:space="preserve"> PAGEREF _Toc266448538 \h </w:instrText>
        </w:r>
        <w:r>
          <w:rPr>
            <w:noProof/>
            <w:webHidden/>
          </w:rPr>
        </w:r>
        <w:r>
          <w:rPr>
            <w:noProof/>
            <w:webHidden/>
          </w:rPr>
          <w:fldChar w:fldCharType="separate"/>
        </w:r>
        <w:r w:rsidR="00DA3081">
          <w:rPr>
            <w:noProof/>
            <w:webHidden/>
          </w:rPr>
          <w:t>63</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39" w:history="1">
        <w:r w:rsidRPr="00626D4B">
          <w:rPr>
            <w:rStyle w:val="Hipervnculo"/>
            <w:noProof/>
          </w:rPr>
          <w:t>Figura 4.2. Interfaz de usuario para glifos en DTI</w:t>
        </w:r>
        <w:r>
          <w:rPr>
            <w:noProof/>
            <w:webHidden/>
          </w:rPr>
          <w:tab/>
        </w:r>
        <w:r>
          <w:rPr>
            <w:noProof/>
            <w:webHidden/>
          </w:rPr>
          <w:fldChar w:fldCharType="begin"/>
        </w:r>
        <w:r>
          <w:rPr>
            <w:noProof/>
            <w:webHidden/>
          </w:rPr>
          <w:instrText xml:space="preserve"> PAGEREF _Toc266448539 \h </w:instrText>
        </w:r>
        <w:r>
          <w:rPr>
            <w:noProof/>
            <w:webHidden/>
          </w:rPr>
        </w:r>
        <w:r>
          <w:rPr>
            <w:noProof/>
            <w:webHidden/>
          </w:rPr>
          <w:fldChar w:fldCharType="separate"/>
        </w:r>
        <w:r w:rsidR="00DA3081">
          <w:rPr>
            <w:noProof/>
            <w:webHidden/>
          </w:rPr>
          <w:t>69</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0" w:history="1">
        <w:r w:rsidRPr="00626D4B">
          <w:rPr>
            <w:rStyle w:val="Hipervnculo"/>
            <w:noProof/>
          </w:rPr>
          <w:t>Figura 4.3. Aspecto al variar los índices de recorte de planos</w:t>
        </w:r>
        <w:r>
          <w:rPr>
            <w:noProof/>
            <w:webHidden/>
          </w:rPr>
          <w:tab/>
        </w:r>
        <w:r>
          <w:rPr>
            <w:noProof/>
            <w:webHidden/>
          </w:rPr>
          <w:fldChar w:fldCharType="begin"/>
        </w:r>
        <w:r>
          <w:rPr>
            <w:noProof/>
            <w:webHidden/>
          </w:rPr>
          <w:instrText xml:space="preserve"> PAGEREF _Toc266448540 \h </w:instrText>
        </w:r>
        <w:r>
          <w:rPr>
            <w:noProof/>
            <w:webHidden/>
          </w:rPr>
        </w:r>
        <w:r>
          <w:rPr>
            <w:noProof/>
            <w:webHidden/>
          </w:rPr>
          <w:fldChar w:fldCharType="separate"/>
        </w:r>
        <w:r w:rsidR="00DA3081">
          <w:rPr>
            <w:noProof/>
            <w:webHidden/>
          </w:rPr>
          <w:t>70</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1" w:history="1">
        <w:r w:rsidRPr="00626D4B">
          <w:rPr>
            <w:rStyle w:val="Hipervnculo"/>
            <w:noProof/>
          </w:rPr>
          <w:t>Figura 4.4. Visualización de glifos en el plano axial</w:t>
        </w:r>
        <w:r>
          <w:rPr>
            <w:noProof/>
            <w:webHidden/>
          </w:rPr>
          <w:tab/>
        </w:r>
        <w:r>
          <w:rPr>
            <w:noProof/>
            <w:webHidden/>
          </w:rPr>
          <w:fldChar w:fldCharType="begin"/>
        </w:r>
        <w:r>
          <w:rPr>
            <w:noProof/>
            <w:webHidden/>
          </w:rPr>
          <w:instrText xml:space="preserve"> PAGEREF _Toc266448541 \h </w:instrText>
        </w:r>
        <w:r>
          <w:rPr>
            <w:noProof/>
            <w:webHidden/>
          </w:rPr>
        </w:r>
        <w:r>
          <w:rPr>
            <w:noProof/>
            <w:webHidden/>
          </w:rPr>
          <w:fldChar w:fldCharType="separate"/>
        </w:r>
        <w:r w:rsidR="00DA3081">
          <w:rPr>
            <w:noProof/>
            <w:webHidden/>
          </w:rPr>
          <w:t>73</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2" w:history="1">
        <w:r w:rsidRPr="00626D4B">
          <w:rPr>
            <w:rStyle w:val="Hipervnculo"/>
            <w:noProof/>
          </w:rPr>
          <w:t>Figura 4.5. Vista con la opacidad reducida hasta cero</w:t>
        </w:r>
        <w:r>
          <w:rPr>
            <w:noProof/>
            <w:webHidden/>
          </w:rPr>
          <w:tab/>
        </w:r>
        <w:r>
          <w:rPr>
            <w:noProof/>
            <w:webHidden/>
          </w:rPr>
          <w:fldChar w:fldCharType="begin"/>
        </w:r>
        <w:r>
          <w:rPr>
            <w:noProof/>
            <w:webHidden/>
          </w:rPr>
          <w:instrText xml:space="preserve"> PAGEREF _Toc266448542 \h </w:instrText>
        </w:r>
        <w:r>
          <w:rPr>
            <w:noProof/>
            <w:webHidden/>
          </w:rPr>
        </w:r>
        <w:r>
          <w:rPr>
            <w:noProof/>
            <w:webHidden/>
          </w:rPr>
          <w:fldChar w:fldCharType="separate"/>
        </w:r>
        <w:r w:rsidR="00DA3081">
          <w:rPr>
            <w:noProof/>
            <w:webHidden/>
          </w:rPr>
          <w:t>73</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3" w:history="1">
        <w:r w:rsidRPr="00626D4B">
          <w:rPr>
            <w:rStyle w:val="Hipervnculo"/>
            <w:noProof/>
          </w:rPr>
          <w:t>Figura 4.6. Visualización cercana de los glifos</w:t>
        </w:r>
        <w:r>
          <w:rPr>
            <w:noProof/>
            <w:webHidden/>
          </w:rPr>
          <w:tab/>
        </w:r>
        <w:r>
          <w:rPr>
            <w:noProof/>
            <w:webHidden/>
          </w:rPr>
          <w:fldChar w:fldCharType="begin"/>
        </w:r>
        <w:r>
          <w:rPr>
            <w:noProof/>
            <w:webHidden/>
          </w:rPr>
          <w:instrText xml:space="preserve"> PAGEREF _Toc266448543 \h </w:instrText>
        </w:r>
        <w:r>
          <w:rPr>
            <w:noProof/>
            <w:webHidden/>
          </w:rPr>
        </w:r>
        <w:r>
          <w:rPr>
            <w:noProof/>
            <w:webHidden/>
          </w:rPr>
          <w:fldChar w:fldCharType="separate"/>
        </w:r>
        <w:r w:rsidR="00DA3081">
          <w:rPr>
            <w:noProof/>
            <w:webHidden/>
          </w:rPr>
          <w:t>74</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4" w:history="1">
        <w:r w:rsidRPr="00626D4B">
          <w:rPr>
            <w:rStyle w:val="Hipervnculo"/>
            <w:noProof/>
          </w:rPr>
          <w:t>Figura 4.7. Glifos en el plano sagital (X)</w:t>
        </w:r>
        <w:r>
          <w:rPr>
            <w:noProof/>
            <w:webHidden/>
          </w:rPr>
          <w:tab/>
        </w:r>
        <w:r>
          <w:rPr>
            <w:noProof/>
            <w:webHidden/>
          </w:rPr>
          <w:fldChar w:fldCharType="begin"/>
        </w:r>
        <w:r>
          <w:rPr>
            <w:noProof/>
            <w:webHidden/>
          </w:rPr>
          <w:instrText xml:space="preserve"> PAGEREF _Toc266448544 \h </w:instrText>
        </w:r>
        <w:r>
          <w:rPr>
            <w:noProof/>
            <w:webHidden/>
          </w:rPr>
        </w:r>
        <w:r>
          <w:rPr>
            <w:noProof/>
            <w:webHidden/>
          </w:rPr>
          <w:fldChar w:fldCharType="separate"/>
        </w:r>
        <w:r w:rsidR="00DA3081">
          <w:rPr>
            <w:noProof/>
            <w:webHidden/>
          </w:rPr>
          <w:t>74</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5" w:history="1">
        <w:r w:rsidRPr="00626D4B">
          <w:rPr>
            <w:rStyle w:val="Hipervnculo"/>
            <w:noProof/>
          </w:rPr>
          <w:t>Figura 4.8. Glifos en el plano coronal (Y)</w:t>
        </w:r>
        <w:r>
          <w:rPr>
            <w:noProof/>
            <w:webHidden/>
          </w:rPr>
          <w:tab/>
        </w:r>
        <w:r>
          <w:rPr>
            <w:noProof/>
            <w:webHidden/>
          </w:rPr>
          <w:fldChar w:fldCharType="begin"/>
        </w:r>
        <w:r>
          <w:rPr>
            <w:noProof/>
            <w:webHidden/>
          </w:rPr>
          <w:instrText xml:space="preserve"> PAGEREF _Toc266448545 \h </w:instrText>
        </w:r>
        <w:r>
          <w:rPr>
            <w:noProof/>
            <w:webHidden/>
          </w:rPr>
        </w:r>
        <w:r>
          <w:rPr>
            <w:noProof/>
            <w:webHidden/>
          </w:rPr>
          <w:fldChar w:fldCharType="separate"/>
        </w:r>
        <w:r w:rsidR="00DA3081">
          <w:rPr>
            <w:noProof/>
            <w:webHidden/>
          </w:rPr>
          <w:t>75</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6" w:history="1">
        <w:r w:rsidRPr="00626D4B">
          <w:rPr>
            <w:rStyle w:val="Hipervnculo"/>
            <w:noProof/>
          </w:rPr>
          <w:t>Figura 4.9. Glifos en tres planos</w:t>
        </w:r>
        <w:r>
          <w:rPr>
            <w:noProof/>
            <w:webHidden/>
          </w:rPr>
          <w:tab/>
        </w:r>
        <w:r>
          <w:rPr>
            <w:noProof/>
            <w:webHidden/>
          </w:rPr>
          <w:fldChar w:fldCharType="begin"/>
        </w:r>
        <w:r>
          <w:rPr>
            <w:noProof/>
            <w:webHidden/>
          </w:rPr>
          <w:instrText xml:space="preserve"> PAGEREF _Toc266448546 \h </w:instrText>
        </w:r>
        <w:r>
          <w:rPr>
            <w:noProof/>
            <w:webHidden/>
          </w:rPr>
        </w:r>
        <w:r>
          <w:rPr>
            <w:noProof/>
            <w:webHidden/>
          </w:rPr>
          <w:fldChar w:fldCharType="separate"/>
        </w:r>
        <w:r w:rsidR="00DA3081">
          <w:rPr>
            <w:noProof/>
            <w:webHidden/>
          </w:rPr>
          <w:t>75</w:t>
        </w:r>
        <w:r>
          <w:rPr>
            <w:noProof/>
            <w:webHidden/>
          </w:rPr>
          <w:fldChar w:fldCharType="end"/>
        </w:r>
      </w:hyperlink>
    </w:p>
    <w:p w:rsidR="00E07056" w:rsidRDefault="00E07056">
      <w:pPr>
        <w:pStyle w:val="Tabladeilustraciones"/>
        <w:tabs>
          <w:tab w:val="left" w:pos="1680"/>
          <w:tab w:val="right" w:leader="dot" w:pos="7927"/>
        </w:tabs>
        <w:rPr>
          <w:rFonts w:eastAsiaTheme="minorEastAsia" w:cstheme="minorBidi"/>
          <w:i w:val="0"/>
          <w:iCs w:val="0"/>
          <w:noProof/>
          <w:sz w:val="22"/>
          <w:szCs w:val="22"/>
          <w:lang w:eastAsia="es-ES"/>
        </w:rPr>
      </w:pPr>
      <w:hyperlink w:anchor="_Toc266448547" w:history="1">
        <w:r w:rsidRPr="00626D4B">
          <w:rPr>
            <w:rStyle w:val="Hipervnculo"/>
            <w:noProof/>
          </w:rPr>
          <w:t>Figura 4.10. Distintos tipos de coloreado</w:t>
        </w:r>
        <w:r>
          <w:rPr>
            <w:noProof/>
            <w:webHidden/>
          </w:rPr>
          <w:tab/>
        </w:r>
        <w:r>
          <w:rPr>
            <w:noProof/>
            <w:webHidden/>
          </w:rPr>
          <w:fldChar w:fldCharType="begin"/>
        </w:r>
        <w:r>
          <w:rPr>
            <w:noProof/>
            <w:webHidden/>
          </w:rPr>
          <w:instrText xml:space="preserve"> PAGEREF _Toc266448547 \h </w:instrText>
        </w:r>
        <w:r>
          <w:rPr>
            <w:noProof/>
            <w:webHidden/>
          </w:rPr>
        </w:r>
        <w:r>
          <w:rPr>
            <w:noProof/>
            <w:webHidden/>
          </w:rPr>
          <w:fldChar w:fldCharType="separate"/>
        </w:r>
        <w:r w:rsidR="00DA3081">
          <w:rPr>
            <w:noProof/>
            <w:webHidden/>
          </w:rPr>
          <w:t>76</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8" w:history="1">
        <w:r w:rsidRPr="00626D4B">
          <w:rPr>
            <w:rStyle w:val="Hipervnculo"/>
            <w:noProof/>
          </w:rPr>
          <w:t>Figura 4.11. Diferentes geometrías de glifo</w:t>
        </w:r>
        <w:r>
          <w:rPr>
            <w:noProof/>
            <w:webHidden/>
          </w:rPr>
          <w:tab/>
        </w:r>
        <w:r>
          <w:rPr>
            <w:noProof/>
            <w:webHidden/>
          </w:rPr>
          <w:fldChar w:fldCharType="begin"/>
        </w:r>
        <w:r>
          <w:rPr>
            <w:noProof/>
            <w:webHidden/>
          </w:rPr>
          <w:instrText xml:space="preserve"> PAGEREF _Toc266448548 \h </w:instrText>
        </w:r>
        <w:r>
          <w:rPr>
            <w:noProof/>
            <w:webHidden/>
          </w:rPr>
        </w:r>
        <w:r>
          <w:rPr>
            <w:noProof/>
            <w:webHidden/>
          </w:rPr>
          <w:fldChar w:fldCharType="separate"/>
        </w:r>
        <w:r w:rsidR="00DA3081">
          <w:rPr>
            <w:noProof/>
            <w:webHidden/>
          </w:rPr>
          <w:t>77</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49" w:history="1">
        <w:r w:rsidRPr="00626D4B">
          <w:rPr>
            <w:rStyle w:val="Hipervnculo"/>
            <w:noProof/>
          </w:rPr>
          <w:t>Figura 4.12. Efecto del factor de escala</w:t>
        </w:r>
        <w:r>
          <w:rPr>
            <w:noProof/>
            <w:webHidden/>
          </w:rPr>
          <w:tab/>
        </w:r>
        <w:r>
          <w:rPr>
            <w:noProof/>
            <w:webHidden/>
          </w:rPr>
          <w:fldChar w:fldCharType="begin"/>
        </w:r>
        <w:r>
          <w:rPr>
            <w:noProof/>
            <w:webHidden/>
          </w:rPr>
          <w:instrText xml:space="preserve"> PAGEREF _Toc266448549 \h </w:instrText>
        </w:r>
        <w:r>
          <w:rPr>
            <w:noProof/>
            <w:webHidden/>
          </w:rPr>
        </w:r>
        <w:r>
          <w:rPr>
            <w:noProof/>
            <w:webHidden/>
          </w:rPr>
          <w:fldChar w:fldCharType="separate"/>
        </w:r>
        <w:r w:rsidR="00DA3081">
          <w:rPr>
            <w:noProof/>
            <w:webHidden/>
          </w:rPr>
          <w:t>78</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50" w:history="1">
        <w:r w:rsidRPr="00626D4B">
          <w:rPr>
            <w:rStyle w:val="Hipervnculo"/>
            <w:noProof/>
          </w:rPr>
          <w:t>Figura 4.13. Aplicación del factor de escala a la visualización con cuboides</w:t>
        </w:r>
        <w:r>
          <w:rPr>
            <w:noProof/>
            <w:webHidden/>
          </w:rPr>
          <w:tab/>
        </w:r>
        <w:r>
          <w:rPr>
            <w:noProof/>
            <w:webHidden/>
          </w:rPr>
          <w:fldChar w:fldCharType="begin"/>
        </w:r>
        <w:r>
          <w:rPr>
            <w:noProof/>
            <w:webHidden/>
          </w:rPr>
          <w:instrText xml:space="preserve"> PAGEREF _Toc266448550 \h </w:instrText>
        </w:r>
        <w:r>
          <w:rPr>
            <w:noProof/>
            <w:webHidden/>
          </w:rPr>
        </w:r>
        <w:r>
          <w:rPr>
            <w:noProof/>
            <w:webHidden/>
          </w:rPr>
          <w:fldChar w:fldCharType="separate"/>
        </w:r>
        <w:r w:rsidR="00DA3081">
          <w:rPr>
            <w:noProof/>
            <w:webHidden/>
          </w:rPr>
          <w:t>79</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51" w:history="1">
        <w:r w:rsidRPr="00626D4B">
          <w:rPr>
            <w:rStyle w:val="Hipervnculo"/>
            <w:noProof/>
          </w:rPr>
          <w:t>Figura 4.14. Crop de planos (recorte de planos)</w:t>
        </w:r>
        <w:r>
          <w:rPr>
            <w:noProof/>
            <w:webHidden/>
          </w:rPr>
          <w:tab/>
        </w:r>
        <w:r>
          <w:rPr>
            <w:noProof/>
            <w:webHidden/>
          </w:rPr>
          <w:fldChar w:fldCharType="begin"/>
        </w:r>
        <w:r>
          <w:rPr>
            <w:noProof/>
            <w:webHidden/>
          </w:rPr>
          <w:instrText xml:space="preserve"> PAGEREF _Toc266448551 \h </w:instrText>
        </w:r>
        <w:r>
          <w:rPr>
            <w:noProof/>
            <w:webHidden/>
          </w:rPr>
        </w:r>
        <w:r>
          <w:rPr>
            <w:noProof/>
            <w:webHidden/>
          </w:rPr>
          <w:fldChar w:fldCharType="separate"/>
        </w:r>
        <w:r w:rsidR="00DA3081">
          <w:rPr>
            <w:noProof/>
            <w:webHidden/>
          </w:rPr>
          <w:t>80</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52" w:history="1">
        <w:r w:rsidRPr="00626D4B">
          <w:rPr>
            <w:rStyle w:val="Hipervnculo"/>
            <w:noProof/>
          </w:rPr>
          <w:t>Figura 4.15. Discriminación de glifos</w:t>
        </w:r>
        <w:r>
          <w:rPr>
            <w:noProof/>
            <w:webHidden/>
          </w:rPr>
          <w:tab/>
        </w:r>
        <w:r>
          <w:rPr>
            <w:noProof/>
            <w:webHidden/>
          </w:rPr>
          <w:fldChar w:fldCharType="begin"/>
        </w:r>
        <w:r>
          <w:rPr>
            <w:noProof/>
            <w:webHidden/>
          </w:rPr>
          <w:instrText xml:space="preserve"> PAGEREF _Toc266448552 \h </w:instrText>
        </w:r>
        <w:r>
          <w:rPr>
            <w:noProof/>
            <w:webHidden/>
          </w:rPr>
        </w:r>
        <w:r>
          <w:rPr>
            <w:noProof/>
            <w:webHidden/>
          </w:rPr>
          <w:fldChar w:fldCharType="separate"/>
        </w:r>
        <w:r w:rsidR="00DA3081">
          <w:rPr>
            <w:noProof/>
            <w:webHidden/>
          </w:rPr>
          <w:t>80</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53" w:history="1">
        <w:r w:rsidRPr="00626D4B">
          <w:rPr>
            <w:rStyle w:val="Hipervnculo"/>
            <w:noProof/>
          </w:rPr>
          <w:t>Figura 4.16. Efecto del parámetro gamma</w:t>
        </w:r>
        <w:r>
          <w:rPr>
            <w:noProof/>
            <w:webHidden/>
          </w:rPr>
          <w:tab/>
        </w:r>
        <w:r>
          <w:rPr>
            <w:noProof/>
            <w:webHidden/>
          </w:rPr>
          <w:fldChar w:fldCharType="begin"/>
        </w:r>
        <w:r>
          <w:rPr>
            <w:noProof/>
            <w:webHidden/>
          </w:rPr>
          <w:instrText xml:space="preserve"> PAGEREF _Toc266448553 \h </w:instrText>
        </w:r>
        <w:r>
          <w:rPr>
            <w:noProof/>
            <w:webHidden/>
          </w:rPr>
        </w:r>
        <w:r>
          <w:rPr>
            <w:noProof/>
            <w:webHidden/>
          </w:rPr>
          <w:fldChar w:fldCharType="separate"/>
        </w:r>
        <w:r w:rsidR="00DA3081">
          <w:rPr>
            <w:noProof/>
            <w:webHidden/>
          </w:rPr>
          <w:t>81</w:t>
        </w:r>
        <w:r>
          <w:rPr>
            <w:noProof/>
            <w:webHidden/>
          </w:rPr>
          <w:fldChar w:fldCharType="end"/>
        </w:r>
      </w:hyperlink>
    </w:p>
    <w:p w:rsidR="00E07056" w:rsidRDefault="00E07056">
      <w:pPr>
        <w:pStyle w:val="Tabladeilustraciones"/>
        <w:tabs>
          <w:tab w:val="right" w:leader="dot" w:pos="7927"/>
        </w:tabs>
        <w:rPr>
          <w:rFonts w:eastAsiaTheme="minorEastAsia" w:cstheme="minorBidi"/>
          <w:i w:val="0"/>
          <w:iCs w:val="0"/>
          <w:noProof/>
          <w:sz w:val="22"/>
          <w:szCs w:val="22"/>
          <w:lang w:eastAsia="es-ES"/>
        </w:rPr>
      </w:pPr>
      <w:hyperlink w:anchor="_Toc266448554" w:history="1">
        <w:r w:rsidRPr="00626D4B">
          <w:rPr>
            <w:rStyle w:val="Hipervnculo"/>
            <w:noProof/>
          </w:rPr>
          <w:t>Figura 4.17. Glifos en tractografía</w:t>
        </w:r>
        <w:r>
          <w:rPr>
            <w:noProof/>
            <w:webHidden/>
          </w:rPr>
          <w:tab/>
        </w:r>
        <w:r>
          <w:rPr>
            <w:noProof/>
            <w:webHidden/>
          </w:rPr>
          <w:fldChar w:fldCharType="begin"/>
        </w:r>
        <w:r>
          <w:rPr>
            <w:noProof/>
            <w:webHidden/>
          </w:rPr>
          <w:instrText xml:space="preserve"> PAGEREF _Toc266448554 \h </w:instrText>
        </w:r>
        <w:r>
          <w:rPr>
            <w:noProof/>
            <w:webHidden/>
          </w:rPr>
        </w:r>
        <w:r>
          <w:rPr>
            <w:noProof/>
            <w:webHidden/>
          </w:rPr>
          <w:fldChar w:fldCharType="separate"/>
        </w:r>
        <w:r w:rsidR="00DA3081">
          <w:rPr>
            <w:noProof/>
            <w:webHidden/>
          </w:rPr>
          <w:t>82</w:t>
        </w:r>
        <w:r>
          <w:rPr>
            <w:noProof/>
            <w:webHidden/>
          </w:rPr>
          <w:fldChar w:fldCharType="end"/>
        </w:r>
      </w:hyperlink>
    </w:p>
    <w:p w:rsidR="007C3EA6" w:rsidRDefault="00ED79DD" w:rsidP="00C14E9D">
      <w:pPr>
        <w:tabs>
          <w:tab w:val="right" w:leader="dot" w:pos="7938"/>
        </w:tabs>
        <w:ind w:left="1842" w:hanging="850"/>
      </w:pPr>
      <w:r>
        <w:rPr>
          <w:rFonts w:cstheme="minorHAnsi"/>
          <w:i/>
          <w:iCs/>
          <w:sz w:val="20"/>
          <w:szCs w:val="20"/>
        </w:rPr>
        <w:fldChar w:fldCharType="end"/>
      </w:r>
    </w:p>
    <w:p w:rsidR="00D95052" w:rsidRDefault="00D95052">
      <w:pPr>
        <w:tabs>
          <w:tab w:val="clear" w:pos="1701"/>
        </w:tabs>
        <w:spacing w:line="276" w:lineRule="auto"/>
        <w:ind w:firstLine="0"/>
        <w:contextualSpacing w:val="0"/>
        <w:jc w:val="left"/>
        <w:rPr>
          <w:rFonts w:asciiTheme="majorHAnsi" w:eastAsiaTheme="majorEastAsia" w:hAnsiTheme="majorHAnsi" w:cstheme="majorBidi"/>
          <w:spacing w:val="5"/>
          <w:kern w:val="28"/>
          <w:sz w:val="72"/>
          <w:szCs w:val="52"/>
        </w:rPr>
        <w:sectPr w:rsidR="00D95052" w:rsidSect="00C14E9D">
          <w:headerReference w:type="default" r:id="rId12"/>
          <w:type w:val="oddPage"/>
          <w:pgSz w:w="11906" w:h="16838" w:code="9"/>
          <w:pgMar w:top="2041" w:right="1701" w:bottom="1418" w:left="2268" w:header="709" w:footer="709" w:gutter="0"/>
          <w:pgNumType w:fmt="lowerRoman"/>
          <w:cols w:space="708"/>
          <w:docGrid w:linePitch="360"/>
        </w:sectPr>
      </w:pPr>
    </w:p>
    <w:p w:rsidR="00ED6EFE" w:rsidRDefault="00ED6EFE" w:rsidP="00863A1D"/>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2E4BB6" w:rsidRPr="00ED6EFE" w:rsidRDefault="00C6736B" w:rsidP="00C6736B">
      <w:pPr>
        <w:pStyle w:val="Ttulo1"/>
      </w:pPr>
      <w:r>
        <w:rPr>
          <w:lang w:eastAsia="es-ES"/>
        </w:rPr>
        <w:br/>
      </w:r>
      <w:r w:rsidR="0057573B">
        <w:rPr>
          <w:lang w:eastAsia="es-ES"/>
        </w:rPr>
        <w:br/>
      </w:r>
      <w:bookmarkStart w:id="2" w:name="_Toc266382281"/>
      <w:r w:rsidR="00326A22" w:rsidRPr="00ED6EFE">
        <w:t>DT-</w:t>
      </w:r>
      <w:r w:rsidR="00326A22" w:rsidRPr="0057573B">
        <w:t>MRI</w:t>
      </w:r>
      <w:bookmarkEnd w:id="2"/>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C14E9D">
          <w:headerReference w:type="default" r:id="rId13"/>
          <w:type w:val="oddPage"/>
          <w:pgSz w:w="11906" w:h="16838" w:code="9"/>
          <w:pgMar w:top="2041" w:right="1701" w:bottom="1418" w:left="2268" w:header="709" w:footer="709" w:gutter="0"/>
          <w:pgNumType w:start="1"/>
          <w:cols w:space="708"/>
          <w:docGrid w:linePitch="360"/>
        </w:sectPr>
      </w:pPr>
    </w:p>
    <w:p w:rsidR="00692204" w:rsidRPr="00692204" w:rsidRDefault="00692204" w:rsidP="00A13229">
      <w:pPr>
        <w:pStyle w:val="Ttulo2"/>
      </w:pPr>
      <w:bookmarkStart w:id="3" w:name="_Toc266382282"/>
      <w:r w:rsidRPr="00A13229">
        <w:lastRenderedPageBreak/>
        <w:t>Introducción</w:t>
      </w:r>
      <w:bookmarkEnd w:id="3"/>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 La resonancia magnética es una técnica no invasiva,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4" w:name="_Toc266382283"/>
      <w:r w:rsidRPr="007B3DF1">
        <w:t xml:space="preserve">Resonancia </w:t>
      </w:r>
      <w:r w:rsidRPr="00A13229">
        <w:t>magnética</w:t>
      </w:r>
      <w:r w:rsidRPr="007B3DF1">
        <w:t xml:space="preserve"> por difusión</w:t>
      </w:r>
      <w:bookmarkEnd w:id="4"/>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Una primera técnica para estudiar la difusión del agua en tejidos es la imagen potenciada en difusión (Diffusion Weighted Imaging, o DWI), con la que se obtiene un solo coeficiente de difusión aparente (o ADC) para cada voxel. Esta medida basta para identificar las características de difusión en </w:t>
      </w:r>
      <w:r w:rsidRPr="007B3DF1">
        <w:rPr>
          <w:lang w:eastAsia="es-ES"/>
        </w:rPr>
        <w:lastRenderedPageBreak/>
        <w:t>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(Diffusion Tensor - Magnetic Resonance Imaging, o DT-MRI).</w:t>
      </w:r>
    </w:p>
    <w:p w:rsidR="007B3DF1" w:rsidRPr="007B3DF1" w:rsidRDefault="007B3DF1" w:rsidP="00C765EE">
      <w:pPr>
        <w:rPr>
          <w:lang w:eastAsia="es-ES"/>
        </w:rPr>
      </w:pPr>
    </w:p>
    <w:p w:rsidR="00420DEA" w:rsidRDefault="007B3DF1" w:rsidP="00C765EE">
      <w:pPr>
        <w:rPr>
          <w:lang w:eastAsia="es-ES"/>
        </w:rPr>
      </w:pPr>
      <w:r w:rsidRPr="007B3DF1">
        <w:rPr>
          <w:lang w:eastAsia="es-ES"/>
        </w:rPr>
        <w:t xml:space="preserve">En la </w:t>
      </w:r>
      <w:r w:rsidR="009E05C1">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sidR="009E05C1">
        <w:rPr>
          <w:lang w:eastAsia="es-ES"/>
        </w:rPr>
        <w:t xml:space="preserve"> </w:t>
      </w:r>
      <w:r w:rsidRPr="007B3DF1">
        <w:rPr>
          <w:lang w:eastAsia="es-ES"/>
        </w:rPr>
        <w:t xml:space="preserve">comprimidas que comprenden el axón. Pese a que la mielinización no es esencial para la anisotropía de la difusión en los nervios, la mielina suele considerarse como la mayor barrera a la difusión en tractos de fibras mielinizados. </w:t>
      </w:r>
    </w:p>
    <w:p w:rsidR="00C765EE" w:rsidRDefault="00C765EE"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5" w:name="_Toc266382284"/>
      <w:r w:rsidRPr="00E85E5B">
        <w:t>Estimación del tensor de difusión</w:t>
      </w:r>
      <w:bookmarkEnd w:id="5"/>
    </w:p>
    <w:p w:rsidR="00C765EE" w:rsidRDefault="00C765EE" w:rsidP="00C765EE">
      <w:pPr>
        <w:rPr>
          <w:lang w:eastAsia="es-ES"/>
        </w:rPr>
      </w:pPr>
    </w:p>
    <w:p w:rsidR="00C765EE" w:rsidRDefault="007B3DF1" w:rsidP="00C765EE">
      <w:pPr>
        <w:rPr>
          <w:lang w:eastAsia="es-ES"/>
        </w:rPr>
      </w:pPr>
      <w:r w:rsidRPr="007B3DF1">
        <w:rPr>
          <w:lang w:eastAsia="es-ES"/>
        </w:rPr>
        <w:t xml:space="preserve">Torrey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y Tanner resolvieron la ecuación de Bloch-Torrey para el caso de difusión anisotrópica </w:t>
      </w:r>
      <w:r w:rsidRPr="007B3DF1">
        <w:rPr>
          <w:lang w:eastAsia="es-ES"/>
        </w:rPr>
        <w:lastRenderedPageBreak/>
        <w:t xml:space="preserve">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w:t>
      </w:r>
      <w:r w:rsidR="00AA282C">
        <w:rPr>
          <w:color w:val="000000"/>
          <w:lang w:eastAsia="es-ES"/>
        </w:rPr>
        <w:t xml:space="preserve"> potenciadas en difusión</w:t>
      </w:r>
      <w:r w:rsidRPr="007B3DF1">
        <w:rPr>
          <w:color w:val="000000"/>
          <w:lang w:eastAsia="es-ES"/>
        </w:rPr>
        <w:t xml:space="preserve"> </w:t>
      </w:r>
      <w:r w:rsidR="00AA282C">
        <w:rPr>
          <w:color w:val="000000"/>
          <w:lang w:eastAsia="es-ES"/>
        </w:rPr>
        <w:t>(</w:t>
      </w:r>
      <w:r w:rsidRPr="007B3DF1">
        <w:rPr>
          <w:color w:val="000000"/>
          <w:lang w:eastAsia="es-ES"/>
        </w:rPr>
        <w:t>DWI</w:t>
      </w:r>
      <w:r w:rsidR="00AA282C">
        <w:rPr>
          <w:color w:val="000000"/>
          <w:lang w:eastAsia="es-ES"/>
        </w:rPr>
        <w:t>)</w:t>
      </w:r>
      <w:r w:rsidRPr="007B3DF1">
        <w:rPr>
          <w:color w:val="000000"/>
          <w:lang w:eastAsia="es-ES"/>
        </w:rPr>
        <w:t xml:space="preserve">,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 A diferencia de DI, DT-MRI es una técnica tridimensional; se deben aplicar gradientes de difusión en al menos seis direcciones no colineares,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simétrica alrededor de un pulso de reorientación de 180º, permitiendo una </w:t>
      </w:r>
      <w:r w:rsidRPr="007B3DF1">
        <w:rPr>
          <w:lang w:eastAsia="es-ES"/>
        </w:rPr>
        <w:lastRenderedPageBreak/>
        <w:t xml:space="preserve">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6"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6"/>
      <w:r w:rsidR="006B684B">
        <w:rPr>
          <w:rFonts w:ascii="Times New Roman" w:eastAsia="Times New Roman" w:hAnsi="Times New Roman" w:cs="Times New Roman"/>
          <w:szCs w:val="24"/>
          <w:lang w:eastAsia="es-ES"/>
        </w:rPr>
        <w:t>,</w:t>
      </w:r>
    </w:p>
    <w:p w:rsidR="00C765EE" w:rsidRDefault="00C765EE" w:rsidP="00C765EE">
      <w:pPr>
        <w:ind w:firstLine="0"/>
        <w:rPr>
          <w:rFonts w:ascii="Times New Roman" w:eastAsia="Times New Roman" w:hAnsi="Times New Roman" w:cs="Times New Roman"/>
          <w:szCs w:val="24"/>
          <w:lang w:eastAsia="es-ES"/>
        </w:rPr>
      </w:pPr>
    </w:p>
    <w:p w:rsidR="00FD46B6" w:rsidRDefault="007B3DF1" w:rsidP="006B684B">
      <w:pPr>
        <w:rPr>
          <w:lang w:eastAsia="es-ES"/>
        </w:rPr>
      </w:pPr>
      <w:r w:rsidRPr="007B3DF1">
        <w:rPr>
          <w:lang w:eastAsia="es-ES"/>
        </w:rPr>
        <w:t>donde b es el factor de peso de la difusión, definido como</w:t>
      </w: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6B684B">
      <w:pPr>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7" w:name="_Toc266382285"/>
      <w:r w:rsidRPr="007B3DF1">
        <w:t xml:space="preserve">Cálculo del </w:t>
      </w:r>
      <w:r w:rsidRPr="00E85E5B">
        <w:t>tensor</w:t>
      </w:r>
      <w:r w:rsidRPr="007B3DF1">
        <w:t xml:space="preserve"> de difusión</w:t>
      </w:r>
      <w:bookmarkEnd w:id="7"/>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DA3081">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r w:rsidRPr="006B684B">
        <w:rPr>
          <w:lang w:eastAsia="es-ES"/>
        </w:rPr>
        <w:t>:</w:t>
      </w: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8"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8"/>
    </w:p>
    <w:p w:rsidR="00FD46B6" w:rsidRDefault="00FD46B6" w:rsidP="00C765EE">
      <w:pPr>
        <w:spacing w:after="0"/>
        <w:rPr>
          <w:rFonts w:ascii="Times New Roman" w:eastAsia="Times New Roman" w:hAnsi="Times New Roman" w:cs="Times New Roman"/>
          <w:szCs w:val="24"/>
          <w:lang w:eastAsia="es-ES"/>
        </w:rPr>
      </w:pPr>
    </w:p>
    <w:p w:rsidR="005817DD" w:rsidRDefault="007B3DF1" w:rsidP="00C765EE">
      <w:pPr>
        <w:rPr>
          <w:lang w:eastAsia="es-ES"/>
        </w:rPr>
      </w:pPr>
      <w:r w:rsidRPr="007B3DF1">
        <w:rPr>
          <w:lang w:eastAsia="es-ES"/>
        </w:rPr>
        <w:t>El tensor de difusión 3x3 tiene seis grados de libertad (número de coeficientes independientes en una representación matricial). Para estimar el tensor se necesitan, entonces, al menos seis medidas tomadas desde diferentes direcciones no colinea</w:t>
      </w:r>
      <w:r w:rsidR="00F623B3">
        <w:rPr>
          <w:lang w:eastAsia="es-ES"/>
        </w:rPr>
        <w:t>l</w:t>
      </w:r>
      <w:r w:rsidRPr="007B3DF1">
        <w:rPr>
          <w:lang w:eastAsia="es-ES"/>
        </w:rPr>
        <w:t>es, además de la imagen tomada como referencia, S</w:t>
      </w:r>
      <w:r w:rsidRPr="007B3DF1">
        <w:rPr>
          <w:vertAlign w:val="subscript"/>
          <w:lang w:eastAsia="es-ES"/>
        </w:rPr>
        <w:t>0</w:t>
      </w:r>
      <w:r w:rsidRPr="007B3DF1">
        <w:rPr>
          <w:lang w:eastAsia="es-ES"/>
        </w:rPr>
        <w:t>. Así para cada sección es preciso obtener siete imágenes con diferentes pesos de difusión y direcciones de gradiente. S</w:t>
      </w:r>
      <w:r w:rsidRPr="007B3DF1">
        <w:rPr>
          <w:vertAlign w:val="subscript"/>
          <w:lang w:eastAsia="es-ES"/>
        </w:rPr>
        <w:t>0</w:t>
      </w:r>
      <w:r w:rsidRPr="007B3DF1">
        <w:rPr>
          <w:lang w:eastAsia="es-ES"/>
        </w:rPr>
        <w:t xml:space="preserve"> es la intensidad de la señal en ausencia de un campo de gradiente de sensibilización a la difusión, y da una base a la cual pueden referirse las medidas restantes. Al insertar los gradientes g</w:t>
      </w:r>
      <w:r w:rsidRPr="007B3DF1">
        <w:rPr>
          <w:vertAlign w:val="subscript"/>
          <w:lang w:eastAsia="es-ES"/>
        </w:rPr>
        <w:t>k</w:t>
      </w:r>
      <w:r w:rsidRPr="007B3DF1">
        <w:rPr>
          <w:lang w:eastAsia="es-ES"/>
        </w:rPr>
        <w:t xml:space="preserve"> y las señales {S</w:t>
      </w:r>
      <w:r w:rsidRPr="007B3DF1">
        <w:rPr>
          <w:vertAlign w:val="subscript"/>
          <w:lang w:eastAsia="es-ES"/>
        </w:rPr>
        <w:t>k</w:t>
      </w:r>
      <w:r w:rsidRPr="007B3DF1">
        <w:rPr>
          <w:lang w:eastAsia="es-ES"/>
        </w:rPr>
        <w:t>} en la ecuación</w:t>
      </w:r>
      <w:r w:rsidR="005817DD">
        <w:rPr>
          <w:lang w:eastAsia="es-ES"/>
        </w:rPr>
        <w:t xml:space="preserve"> </w:t>
      </w:r>
      <w:fldSimple w:instr=" REF _Ref263876111 \r \h  \* MERGEFORMAT ">
        <w:r w:rsidR="00DA3081">
          <w:rPr>
            <w:lang w:eastAsia="es-ES"/>
          </w:rPr>
          <w:t>(3)</w:t>
        </w:r>
      </w:fldSimple>
      <w:r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ED79DD"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r w:rsidR="006B684B">
        <w:rPr>
          <w:rFonts w:ascii="Times New Roman" w:eastAsia="Times New Roman" w:hAnsi="Times New Roman" w:cs="Times New Roman"/>
          <w:szCs w:val="24"/>
          <w:lang w:eastAsia="es-ES"/>
        </w:rPr>
        <w:t>m</w:t>
      </w:r>
    </w:p>
    <w:p w:rsidR="00C765EE" w:rsidRDefault="00C765EE" w:rsidP="00C765EE">
      <w:pPr>
        <w:ind w:firstLine="0"/>
        <w:rPr>
          <w:rFonts w:ascii="Times New Roman" w:eastAsia="Times New Roman" w:hAnsi="Times New Roman" w:cs="Times New Roman"/>
          <w:szCs w:val="24"/>
          <w:lang w:eastAsia="es-ES"/>
        </w:rPr>
      </w:pPr>
    </w:p>
    <w:p w:rsidR="00126291" w:rsidRDefault="005817DD" w:rsidP="006B684B">
      <w:pPr>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ED79DD"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9" w:name="_Toc266382286"/>
      <w:r w:rsidRPr="007B3DF1">
        <w:t>Anisotropía y medidas macroestructurales</w:t>
      </w:r>
      <w:bookmarkEnd w:id="9"/>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Cs w:val="24"/>
            <w:lang w:eastAsia="es-ES"/>
          </w:rPr>
          <w:lastRenderedPageBreak/>
          <m:t xml:space="preserve">RA=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FA=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rad>
              <m:radPr>
                <m:degHide m:val="on"/>
                <m:ctrlPr>
                  <w:rPr>
                    <w:rFonts w:ascii="Cambria Math" w:eastAsia="Times New Roman" w:hAnsi="Cambria Math" w:cs="Times New Roman"/>
                    <w:szCs w:val="24"/>
                    <w:lang w:eastAsia="es-ES"/>
                  </w:rPr>
                </m:ctrlPr>
              </m:radPr>
              <m:deg/>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rad>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420DEA" w:rsidRDefault="00602F08" w:rsidP="00C765EE">
      <w:pPr>
        <w:rPr>
          <w:lang w:eastAsia="es-ES"/>
        </w:rPr>
      </w:pPr>
      <w:r w:rsidRPr="007B3DF1">
        <w:rPr>
          <w:lang w:eastAsia="es-ES"/>
        </w:rPr>
        <w:br/>
      </w: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C765EE" w:rsidRDefault="00A2761D" w:rsidP="00C765EE">
      <w:pPr>
        <w:pStyle w:val="Prrafodelista"/>
        <w:numPr>
          <w:ilvl w:val="0"/>
          <w:numId w:val="1"/>
        </w:numPr>
        <w:spacing w:after="0"/>
        <w:rPr>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6B684B">
        <w:rPr>
          <w:rFonts w:ascii="Times New Roman" w:eastAsia="Times New Roman" w:hAnsi="Times New Roman" w:cs="Times New Roman"/>
          <w:szCs w:val="24"/>
          <w:lang w:eastAsia="es-ES"/>
        </w:rPr>
        <w:br/>
      </w:r>
    </w:p>
    <w:p w:rsidR="00BA12E2" w:rsidRDefault="007B3DF1" w:rsidP="00BA12E2">
      <w:pPr>
        <w:rPr>
          <w:lang w:eastAsia="es-ES"/>
        </w:rPr>
      </w:pPr>
      <w:r w:rsidRPr="007B3DF1">
        <w:rPr>
          <w:lang w:eastAsia="es-ES"/>
        </w:rPr>
        <w:t>La difusión puede dividirse en tres casos básicos dependiendo del rango del tensor de difusión.</w:t>
      </w: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lastRenderedPageBreak/>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6B684B" w:rsidRDefault="006B684B" w:rsidP="00BA12E2">
      <w:pPr>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ED79DD"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s</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 xml:space="preserve">donde aparecen los factores de escala 2 y 3 para garantizar que las medidas permanecen entre 0 y 1, y que su suma es 1. Una medida de la anisotropía geométrica con un comportamiento similar a la anisotropía </w:t>
      </w:r>
      <w:r w:rsidRPr="007B3DF1">
        <w:rPr>
          <w:lang w:eastAsia="es-ES"/>
        </w:rPr>
        <w:lastRenderedPageBreak/>
        <w:t>fraccional (FA) es una medida que describa la desvi</w:t>
      </w:r>
      <w:r w:rsidR="00BA12E2">
        <w:rPr>
          <w:lang w:eastAsia="es-ES"/>
        </w:rPr>
        <w:t>ación respecto al caso esférico:</w:t>
      </w:r>
      <w:r w:rsidRPr="007B3DF1">
        <w:rPr>
          <w:lang w:eastAsia="es-ES"/>
        </w:rPr>
        <w:t xml:space="preserve"> </w:t>
      </w:r>
    </w:p>
    <w:p w:rsidR="00420DEA" w:rsidRPr="00420DEA" w:rsidRDefault="00ED79DD"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0" w:name="_Ref264641708"/>
      <w:bookmarkStart w:id="11" w:name="_Toc266382287"/>
      <w:r>
        <w:t>Interpolación</w:t>
      </w:r>
      <w:bookmarkEnd w:id="10"/>
      <w:bookmarkEnd w:id="11"/>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w:lastRenderedPageBreak/>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 xml:space="preserve">El segundo método es la interpolación log-euclídea,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ED79DD"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Default="00075CD0" w:rsidP="00075CD0">
      <w:pPr>
        <w:rPr>
          <w:rFonts w:eastAsiaTheme="minorEastAsia"/>
          <w:lang w:eastAsia="es-ES"/>
        </w:rPr>
      </w:pPr>
      <w:r>
        <w:rPr>
          <w:rFonts w:eastAsiaTheme="minorEastAsia"/>
          <w:lang w:eastAsia="es-ES"/>
        </w:rPr>
        <w:t xml:space="preserve">En el caso particular de los tensores, el cálculo se simplifica. La exponencial de un tensor </w:t>
      </w:r>
      <w:r>
        <w:rPr>
          <w:rFonts w:eastAsiaTheme="minorEastAsia"/>
          <w:b/>
          <w:lang w:eastAsia="es-ES"/>
        </w:rPr>
        <w:t>T</w:t>
      </w:r>
      <w:r>
        <w:rPr>
          <w:rFonts w:eastAsiaTheme="minorEastAsia"/>
          <w:lang w:eastAsia="es-ES"/>
        </w:rPr>
        <w:t xml:space="preserve"> puede expresarse del siguiente modo:</w:t>
      </w:r>
    </w:p>
    <w:p w:rsidR="00075CD0" w:rsidRPr="00FD70C2" w:rsidRDefault="00075CD0" w:rsidP="00075CD0">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FD70C2" w:rsidRDefault="00FD70C2" w:rsidP="00FD70C2">
      <w:pPr>
        <w:pStyle w:val="Prrafodelista"/>
        <w:ind w:left="1134" w:firstLine="0"/>
        <w:rPr>
          <w:rFonts w:eastAsiaTheme="minorEastAsia"/>
          <w:lang w:eastAsia="es-ES"/>
        </w:rPr>
      </w:pPr>
    </w:p>
    <w:p w:rsidR="00075CD0" w:rsidRPr="00075CD0" w:rsidRDefault="00ED79DD"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 xml:space="preserve">donde </w:t>
      </w:r>
      <w:r w:rsidRPr="00075CD0">
        <w:rPr>
          <w:b/>
          <w:lang w:eastAsia="es-ES"/>
        </w:rPr>
        <w:t>U</w:t>
      </w:r>
      <w:r>
        <w:rPr>
          <w:lang w:eastAsia="es-ES"/>
        </w:rPr>
        <w:t xml:space="preserve"> es la matriz de autovectores de </w:t>
      </w:r>
      <w:r>
        <w:rPr>
          <w:b/>
          <w:lang w:eastAsia="es-ES"/>
        </w:rPr>
        <w:t>T</w:t>
      </w:r>
      <w:r>
        <w:rPr>
          <w:lang w:eastAsia="es-ES"/>
        </w:rPr>
        <w:t xml:space="preserve">, </w:t>
      </w:r>
      <w:r>
        <w:rPr>
          <w:b/>
          <w:lang w:eastAsia="es-ES"/>
        </w:rPr>
        <w:t>D</w:t>
      </w:r>
      <w:r>
        <w:rPr>
          <w:lang w:eastAsia="es-ES"/>
        </w:rPr>
        <w:t xml:space="preserve"> es la matriz cuyos elementos diagonales son los autovalores de </w:t>
      </w:r>
      <w:r>
        <w:rPr>
          <w:b/>
          <w:lang w:eastAsia="es-ES"/>
        </w:rPr>
        <w:t>T</w:t>
      </w:r>
      <w:r>
        <w:rPr>
          <w:lang w:eastAsia="es-ES"/>
        </w:rPr>
        <w:t>, y exp(</w:t>
      </w:r>
      <w:r>
        <w:rPr>
          <w:b/>
          <w:lang w:eastAsia="es-ES"/>
        </w:rPr>
        <w:t>D</w:t>
      </w:r>
      <w:r>
        <w:rPr>
          <w:lang w:eastAsia="es-ES"/>
        </w:rPr>
        <w:t xml:space="preserve">) es la exponencial de </w:t>
      </w:r>
      <w:r>
        <w:rPr>
          <w:b/>
          <w:lang w:eastAsia="es-ES"/>
        </w:rPr>
        <w:t>D</w:t>
      </w:r>
      <w:r>
        <w:rPr>
          <w:lang w:eastAsia="es-ES"/>
        </w:rPr>
        <w:t>, calculada de este modo:</w:t>
      </w:r>
    </w:p>
    <w:p w:rsidR="00075CD0" w:rsidRDefault="00075CD0" w:rsidP="00FD70C2">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D</m:t>
        </m:r>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1</m:t>
                      </m:r>
                    </m:sub>
                  </m:sSub>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2</m:t>
                      </m:r>
                    </m:sub>
                  </m:sSub>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e>
              </m:mr>
            </m:m>
          </m:e>
        </m:d>
      </m:oMath>
    </w:p>
    <w:p w:rsidR="00FD70C2" w:rsidRDefault="00FD70C2" w:rsidP="00FD70C2">
      <w:pPr>
        <w:pStyle w:val="Prrafodelista"/>
        <w:ind w:left="1134" w:firstLine="0"/>
        <w:rPr>
          <w:rFonts w:eastAsiaTheme="minorEastAsia"/>
          <w:lang w:eastAsia="es-ES"/>
        </w:rPr>
      </w:pPr>
    </w:p>
    <w:p w:rsidR="00FD70C2" w:rsidRPr="00075CD0" w:rsidRDefault="00ED79DD"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t>Se define de forma similar el logaritmo de un tensor:</w:t>
      </w:r>
    </w:p>
    <w:p w:rsidR="00FD70C2" w:rsidRPr="00BA12E2" w:rsidRDefault="00ED79DD"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ED79DD"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w:t>
      </w:r>
      <w:r>
        <w:rPr>
          <w:rFonts w:eastAsiaTheme="minorEastAsia"/>
          <w:lang w:eastAsia="es-ES"/>
        </w:rPr>
        <w:lastRenderedPageBreak/>
        <w:t xml:space="preserve">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2" w:name="_Toc266382288"/>
      <w:r w:rsidRPr="007B3DF1">
        <w:t>Visualización</w:t>
      </w:r>
      <w:bookmarkEnd w:id="12"/>
    </w:p>
    <w:p w:rsidR="00666138" w:rsidRPr="00666138" w:rsidRDefault="00666138" w:rsidP="00666138">
      <w:pPr>
        <w:rPr>
          <w:lang w:eastAsia="es-ES"/>
        </w:rPr>
      </w:pPr>
    </w:p>
    <w:p w:rsidR="00420DEA" w:rsidRDefault="007B3DF1" w:rsidP="00C765EE">
      <w:pPr>
        <w:rPr>
          <w:lang w:eastAsia="es-ES"/>
        </w:rPr>
      </w:pPr>
      <w:r w:rsidRPr="007B3DF1">
        <w:rPr>
          <w:lang w:eastAsia="es-ES"/>
        </w:rPr>
        <w:t>Las técnicas científicas de visualización conjugan estructura e información sobre varias escalas, desde los patrones a gran escala abarcando todo el conjunto de los datos, hasta las muestras individuales que lo componen. Los glifos representan múltiples valores convirtiéndolos en la forma, tamaño, orientación, y apariencia superficial de una primitiva geométrica base. Idealmente, una composición adecuada de múltiples glifos a lo largo del campo tensorial puede dar pistas sobre las características a mayor escala que pueden ser exploradas posteriormente y extraídas con otras técnicas de visualización, por ejemplo, hyperstreamlines.</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xml:space="preserve">, las características de G alineadas con los ejes (como las aristas de un cubo, o el eje de un cilindro) se </w:t>
      </w:r>
      <w:r w:rsidRPr="007B3DF1">
        <w:rPr>
          <w:lang w:eastAsia="es-ES"/>
        </w:rPr>
        <w:lastRenderedPageBreak/>
        <w:t>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B03207" w:rsidRDefault="007B3DF1" w:rsidP="00B03207">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r w:rsidR="00B03207">
        <w:rPr>
          <w:lang w:eastAsia="es-ES"/>
        </w:rPr>
        <w:t xml:space="preserve"> La </w:t>
      </w:r>
      <w:r w:rsidR="00B03207">
        <w:rPr>
          <w:lang w:eastAsia="es-ES"/>
        </w:rPr>
        <w:fldChar w:fldCharType="begin"/>
      </w:r>
      <w:r w:rsidR="00B03207">
        <w:rPr>
          <w:lang w:eastAsia="es-ES"/>
        </w:rPr>
        <w:instrText xml:space="preserve"> REF _Ref266444136 \h </w:instrText>
      </w:r>
      <w:r w:rsidR="00B03207">
        <w:rPr>
          <w:lang w:eastAsia="es-ES"/>
        </w:rPr>
      </w:r>
      <w:r w:rsidR="00B03207">
        <w:rPr>
          <w:lang w:eastAsia="es-ES"/>
        </w:rPr>
        <w:fldChar w:fldCharType="separate"/>
      </w:r>
      <w:r w:rsidR="00DA3081" w:rsidRPr="00B03207">
        <w:t xml:space="preserve">Figura </w:t>
      </w:r>
      <w:r w:rsidR="00DA3081">
        <w:rPr>
          <w:noProof/>
        </w:rPr>
        <w:t>1</w:t>
      </w:r>
      <w:r w:rsidR="00DA3081">
        <w:t>.</w:t>
      </w:r>
      <w:r w:rsidR="00DA3081">
        <w:rPr>
          <w:noProof/>
        </w:rPr>
        <w:t>1</w:t>
      </w:r>
      <w:r w:rsidR="00B03207">
        <w:rPr>
          <w:lang w:eastAsia="es-ES"/>
        </w:rPr>
        <w:fldChar w:fldCharType="end"/>
      </w:r>
      <w:r w:rsidR="00B03207">
        <w:rPr>
          <w:lang w:eastAsia="es-ES"/>
        </w:rPr>
        <w:t>.a muestra varios elipsoides en función de los coeficientes geométricos del tensor. En la parte superior aparece el glifo isótropo, representado por una esfera. El caso lineal aparece en la parte inferior izquierda, y el planar en la parte inferior derecha. El resto de figuras muestran casos intermedios.</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C765EE" w:rsidRDefault="007B3DF1" w:rsidP="00C765EE">
      <w:pPr>
        <w:rPr>
          <w:lang w:eastAsia="es-ES"/>
        </w:rPr>
      </w:pPr>
      <w:r w:rsidRPr="007B3DF1">
        <w:rPr>
          <w:lang w:eastAsia="es-ES"/>
        </w:rPr>
        <w:t>Otras formas sencillas de glifos son los cilindro</w:t>
      </w:r>
      <w:r w:rsidR="00B03207">
        <w:rPr>
          <w:lang w:eastAsia="es-ES"/>
        </w:rPr>
        <w:t xml:space="preserve">s y los cuboides. Como se muestra en la </w:t>
      </w:r>
      <w:r w:rsidR="00B03207">
        <w:rPr>
          <w:lang w:eastAsia="es-ES"/>
        </w:rPr>
        <w:fldChar w:fldCharType="begin"/>
      </w:r>
      <w:r w:rsidR="00B03207">
        <w:rPr>
          <w:lang w:eastAsia="es-ES"/>
        </w:rPr>
        <w:instrText xml:space="preserve"> REF _Ref266444136 \h </w:instrText>
      </w:r>
      <w:r w:rsidR="00B03207">
        <w:rPr>
          <w:lang w:eastAsia="es-ES"/>
        </w:rPr>
      </w:r>
      <w:r w:rsidR="00B03207">
        <w:rPr>
          <w:lang w:eastAsia="es-ES"/>
        </w:rPr>
        <w:fldChar w:fldCharType="separate"/>
      </w:r>
      <w:r w:rsidR="00DA3081" w:rsidRPr="00B03207">
        <w:t xml:space="preserve">Figura </w:t>
      </w:r>
      <w:r w:rsidR="00DA3081">
        <w:rPr>
          <w:noProof/>
        </w:rPr>
        <w:t>1</w:t>
      </w:r>
      <w:r w:rsidR="00DA3081">
        <w:t>.</w:t>
      </w:r>
      <w:r w:rsidR="00DA3081">
        <w:rPr>
          <w:noProof/>
        </w:rPr>
        <w:t>1</w:t>
      </w:r>
      <w:r w:rsidR="00B03207">
        <w:rPr>
          <w:lang w:eastAsia="es-ES"/>
        </w:rPr>
        <w:fldChar w:fldCharType="end"/>
      </w:r>
      <w:r w:rsidR="00B03207">
        <w:rPr>
          <w:lang w:eastAsia="es-ES"/>
        </w:rPr>
        <w:t>.b, los cuboides</w:t>
      </w:r>
      <w:r w:rsidRPr="007B3DF1">
        <w:rPr>
          <w:lang w:eastAsia="es-ES"/>
        </w:rPr>
        <w:t xml:space="preserve">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5B0FC1" w:rsidRDefault="005B0FC1" w:rsidP="00C765EE">
      <w:pPr>
        <w:rPr>
          <w:lang w:eastAsia="es-ES"/>
        </w:rPr>
      </w:pPr>
    </w:p>
    <w:p w:rsidR="00055F7E" w:rsidRDefault="007B3DF1" w:rsidP="00055F7E">
      <w:pPr>
        <w:rPr>
          <w:lang w:eastAsia="es-ES"/>
        </w:rPr>
      </w:pPr>
      <w:r w:rsidRPr="007B3DF1">
        <w:rPr>
          <w:lang w:eastAsia="es-ES"/>
        </w:rPr>
        <w:t>Los glifos cilíndricos</w:t>
      </w:r>
      <w:r w:rsidR="000E1118">
        <w:rPr>
          <w:lang w:eastAsia="es-ES"/>
        </w:rPr>
        <w:t xml:space="preserve">, mostrados en la </w:t>
      </w:r>
      <w:r w:rsidR="00B03207">
        <w:rPr>
          <w:lang w:eastAsia="es-ES"/>
        </w:rPr>
        <w:fldChar w:fldCharType="begin"/>
      </w:r>
      <w:r w:rsidR="00B03207">
        <w:rPr>
          <w:lang w:eastAsia="es-ES"/>
        </w:rPr>
        <w:instrText xml:space="preserve"> REF _Ref266444136 \h </w:instrText>
      </w:r>
      <w:r w:rsidR="00B03207">
        <w:rPr>
          <w:lang w:eastAsia="es-ES"/>
        </w:rPr>
      </w:r>
      <w:r w:rsidR="00B03207">
        <w:rPr>
          <w:lang w:eastAsia="es-ES"/>
        </w:rPr>
        <w:fldChar w:fldCharType="separate"/>
      </w:r>
      <w:r w:rsidR="00DA3081" w:rsidRPr="00B03207">
        <w:t xml:space="preserve">Figura </w:t>
      </w:r>
      <w:r w:rsidR="00DA3081">
        <w:rPr>
          <w:noProof/>
        </w:rPr>
        <w:t>1</w:t>
      </w:r>
      <w:r w:rsidR="00DA3081">
        <w:t>.</w:t>
      </w:r>
      <w:r w:rsidR="00DA3081">
        <w:rPr>
          <w:noProof/>
        </w:rPr>
        <w:t>1</w:t>
      </w:r>
      <w:r w:rsidR="00B03207">
        <w:rPr>
          <w:lang w:eastAsia="es-ES"/>
        </w:rPr>
        <w:fldChar w:fldCharType="end"/>
      </w:r>
      <w:r w:rsidR="000E1118">
        <w:rPr>
          <w:lang w:eastAsia="es-ES"/>
        </w:rPr>
        <w:t>.c,</w:t>
      </w:r>
      <w:r w:rsidR="00B03207">
        <w:rPr>
          <w:lang w:eastAsia="es-ES"/>
        </w:rPr>
        <w:t xml:space="preserve"> </w:t>
      </w:r>
      <w:r w:rsidRPr="007B3DF1">
        <w:rPr>
          <w:lang w:eastAsia="es-ES"/>
        </w:rPr>
        <w:t xml:space="preserve">no presentan este problema, al alinear sus ejes de rotación con el autovector para el cual la precisión numérica es mayor, es decir, el autovector asociado al mayor autovalor para el caso lineal, y el asociado al menor autovalor en el caso de un plano. Pero esto provoca un problema de discontinuidad </w:t>
      </w:r>
      <w:r w:rsidR="00055F7E">
        <w:rPr>
          <w:lang w:eastAsia="es-ES"/>
        </w:rPr>
        <w:t>entre</w:t>
      </w:r>
      <w:r w:rsidRPr="007B3DF1">
        <w:rPr>
          <w:lang w:eastAsia="es-ES"/>
        </w:rPr>
        <w:t xml:space="preserve"> los casos lineal y planar. Así, cambios arbitrariamente pequeños en la forma del tensor pueden provocar cambios discontinuos en la dirección del glifo</w:t>
      </w:r>
      <w:r w:rsidR="005B0FC1">
        <w:rPr>
          <w:lang w:eastAsia="es-ES"/>
        </w:rPr>
        <w:t>.</w:t>
      </w:r>
    </w:p>
    <w:p w:rsidR="005B0FC1" w:rsidRDefault="00B03207" w:rsidP="005B0FC1">
      <w:pPr>
        <w:keepNext/>
        <w:ind w:firstLine="0"/>
      </w:pPr>
      <w:r>
        <w:rPr>
          <w:noProof/>
          <w:lang w:eastAsia="es-ES"/>
        </w:rPr>
        <w:lastRenderedPageBreak/>
        <w:drawing>
          <wp:inline distT="0" distB="0" distL="0" distR="0">
            <wp:extent cx="4886325" cy="1371600"/>
            <wp:effectExtent l="19050" t="0" r="952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5B0FC1" w:rsidRPr="00B03207" w:rsidRDefault="005B0FC1" w:rsidP="006A4BC0">
      <w:pPr>
        <w:pStyle w:val="Epgrafe"/>
        <w:rPr>
          <w:color w:val="auto"/>
        </w:rPr>
      </w:pPr>
      <w:bookmarkStart w:id="13" w:name="_Ref266444136"/>
      <w:bookmarkStart w:id="14" w:name="_Toc266448527"/>
      <w:r w:rsidRPr="00B03207">
        <w:rPr>
          <w:color w:val="auto"/>
        </w:rPr>
        <w:t xml:space="preserve">Figura </w:t>
      </w:r>
      <w:r w:rsidR="008B4923">
        <w:rPr>
          <w:color w:val="auto"/>
        </w:rPr>
        <w:fldChar w:fldCharType="begin"/>
      </w:r>
      <w:r w:rsidR="008B4923">
        <w:rPr>
          <w:color w:val="auto"/>
        </w:rPr>
        <w:instrText xml:space="preserve"> STYLEREF 1 \s </w:instrText>
      </w:r>
      <w:r w:rsidR="008B4923">
        <w:rPr>
          <w:color w:val="auto"/>
        </w:rPr>
        <w:fldChar w:fldCharType="separate"/>
      </w:r>
      <w:r w:rsidR="00DA3081">
        <w:rPr>
          <w:noProof/>
          <w:color w:val="auto"/>
        </w:rPr>
        <w:t>1</w:t>
      </w:r>
      <w:r w:rsidR="008B4923">
        <w:rPr>
          <w:color w:val="auto"/>
        </w:rPr>
        <w:fldChar w:fldCharType="end"/>
      </w:r>
      <w:r w:rsidR="008B4923">
        <w:rPr>
          <w:color w:val="auto"/>
        </w:rPr>
        <w:t>.</w:t>
      </w:r>
      <w:r w:rsidR="008B4923">
        <w:rPr>
          <w:color w:val="auto"/>
        </w:rPr>
        <w:fldChar w:fldCharType="begin"/>
      </w:r>
      <w:r w:rsidR="008B4923">
        <w:rPr>
          <w:color w:val="auto"/>
        </w:rPr>
        <w:instrText xml:space="preserve"> SEQ Figura \* ARABIC \s 1 </w:instrText>
      </w:r>
      <w:r w:rsidR="008B4923">
        <w:rPr>
          <w:color w:val="auto"/>
        </w:rPr>
        <w:fldChar w:fldCharType="separate"/>
      </w:r>
      <w:r w:rsidR="00DA3081">
        <w:rPr>
          <w:noProof/>
          <w:color w:val="auto"/>
        </w:rPr>
        <w:t>1</w:t>
      </w:r>
      <w:r w:rsidR="008B4923">
        <w:rPr>
          <w:color w:val="auto"/>
        </w:rPr>
        <w:fldChar w:fldCharType="end"/>
      </w:r>
      <w:bookmarkEnd w:id="13"/>
      <w:r w:rsidRPr="00B03207">
        <w:rPr>
          <w:color w:val="auto"/>
        </w:rPr>
        <w:t>. Diferentes geometrías de glifo</w:t>
      </w:r>
      <w:r w:rsidR="006A4BC0">
        <w:rPr>
          <w:color w:val="auto"/>
        </w:rPr>
        <w:t xml:space="preserve"> </w:t>
      </w:r>
      <w:r w:rsidR="006A4BC0">
        <w:rPr>
          <w:color w:val="auto"/>
        </w:rPr>
        <w:fldChar w:fldCharType="begin"/>
      </w:r>
      <w:r w:rsidR="006A4BC0">
        <w:rPr>
          <w:color w:val="auto"/>
        </w:rPr>
        <w:instrText xml:space="preserve"> REF _Ref266445419 \r \h </w:instrText>
      </w:r>
      <w:r w:rsidR="006A4BC0">
        <w:rPr>
          <w:color w:val="auto"/>
        </w:rPr>
      </w:r>
      <w:r w:rsidR="006A4BC0">
        <w:rPr>
          <w:color w:val="auto"/>
        </w:rPr>
        <w:fldChar w:fldCharType="separate"/>
      </w:r>
      <w:r w:rsidR="00DA3081">
        <w:rPr>
          <w:color w:val="auto"/>
        </w:rPr>
        <w:t>[4]</w:t>
      </w:r>
      <w:r w:rsidR="006A4BC0">
        <w:rPr>
          <w:color w:val="auto"/>
        </w:rPr>
        <w:fldChar w:fldCharType="end"/>
      </w:r>
      <w:r w:rsidRPr="00B03207">
        <w:rPr>
          <w:color w:val="auto"/>
        </w:rPr>
        <w:t>: (a) cuboides, (b) cilindros, (c) elipsoides</w:t>
      </w:r>
      <w:bookmarkEnd w:id="14"/>
    </w:p>
    <w:p w:rsidR="005B0FC1" w:rsidRDefault="005B0FC1" w:rsidP="005B0FC1"/>
    <w:p w:rsidR="002574CB" w:rsidRDefault="007B3DF1" w:rsidP="00C765EE">
      <w:pPr>
        <w:rPr>
          <w:lang w:eastAsia="es-ES"/>
        </w:rPr>
      </w:pPr>
      <w:r w:rsidRPr="007B3DF1">
        <w:rPr>
          <w:lang w:eastAsia="es-ES"/>
        </w:rPr>
        <w:t>Una cuarta geometría, las supercuádricas, más compleja que las anteriores, pretende superar los problemas de las anteriores. Las supercuádricas pueden parametrizarse explícitamente como:</w:t>
      </w:r>
    </w:p>
    <w:p w:rsidR="002574CB" w:rsidRPr="003B7A51" w:rsidRDefault="00ED79DD"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r w:rsidR="006A4BC0" w:rsidRPr="006A4BC0">
        <w:rPr>
          <w:lang w:eastAsia="es-ES"/>
        </w:rPr>
        <w:t xml:space="preserve"> </w:t>
      </w:r>
      <w:r w:rsidR="006A4BC0">
        <w:rPr>
          <w:lang w:eastAsia="es-ES"/>
        </w:rPr>
        <w:t xml:space="preserve">La </w:t>
      </w:r>
      <w:r w:rsidR="008B4923">
        <w:rPr>
          <w:lang w:eastAsia="es-ES"/>
        </w:rPr>
        <w:fldChar w:fldCharType="begin"/>
      </w:r>
      <w:r w:rsidR="008B4923">
        <w:rPr>
          <w:lang w:eastAsia="es-ES"/>
        </w:rPr>
        <w:instrText xml:space="preserve"> REF _Ref266448466 \h </w:instrText>
      </w:r>
      <w:r w:rsidR="008B4923">
        <w:rPr>
          <w:lang w:eastAsia="es-ES"/>
        </w:rPr>
      </w:r>
      <w:r w:rsidR="008B4923">
        <w:rPr>
          <w:lang w:eastAsia="es-ES"/>
        </w:rPr>
        <w:fldChar w:fldCharType="separate"/>
      </w:r>
      <w:r w:rsidR="00DA3081" w:rsidRPr="000E1118">
        <w:t xml:space="preserve">Figura </w:t>
      </w:r>
      <w:r w:rsidR="00DA3081">
        <w:rPr>
          <w:noProof/>
        </w:rPr>
        <w:t>1</w:t>
      </w:r>
      <w:r w:rsidR="00DA3081">
        <w:t>.</w:t>
      </w:r>
      <w:r w:rsidR="00DA3081">
        <w:rPr>
          <w:noProof/>
        </w:rPr>
        <w:t>2</w:t>
      </w:r>
      <w:r w:rsidR="008B4923">
        <w:rPr>
          <w:lang w:eastAsia="es-ES"/>
        </w:rPr>
        <w:fldChar w:fldCharType="end"/>
      </w:r>
      <w:r w:rsidR="006A4BC0">
        <w:rPr>
          <w:lang w:eastAsia="es-ES"/>
        </w:rPr>
        <w:t xml:space="preserve"> muestra el efecto del parámetro </w:t>
      </w:r>
      <w:r w:rsidR="006A4BC0" w:rsidRPr="007B3DF1">
        <w:rPr>
          <w:lang w:eastAsia="es-ES"/>
        </w:rPr>
        <w:t xml:space="preserve">γ </w:t>
      </w:r>
      <w:r w:rsidR="006A4BC0">
        <w:rPr>
          <w:lang w:eastAsia="es-ES"/>
        </w:rPr>
        <w:t>en la forma de las supercuádricas.</w:t>
      </w:r>
    </w:p>
    <w:p w:rsidR="00D42813" w:rsidRDefault="00ED79DD"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ED79DD"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0E1118" w:rsidP="00C765EE">
      <w:pPr>
        <w:rPr>
          <w:lang w:eastAsia="es-E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8.3pt;margin-top:131.35pt;width:384.75pt;height:21pt;z-index:251663360" stroked="f">
            <v:textbox style="mso-fit-shape-to-text:t" inset="0,0,0,0">
              <w:txbxContent>
                <w:p w:rsidR="00DA3081" w:rsidRPr="000E1118" w:rsidRDefault="00DA3081" w:rsidP="000E1118">
                  <w:pPr>
                    <w:pStyle w:val="Epgrafe"/>
                    <w:rPr>
                      <w:noProof/>
                      <w:color w:val="auto"/>
                      <w:sz w:val="24"/>
                    </w:rPr>
                  </w:pPr>
                  <w:bookmarkStart w:id="15" w:name="_Ref266448466"/>
                  <w:bookmarkStart w:id="16" w:name="_Toc266448528"/>
                  <w:r w:rsidRPr="000E1118">
                    <w:rPr>
                      <w:color w:val="auto"/>
                    </w:rPr>
                    <w:t xml:space="preserve">Figura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Pr>
                      <w:noProof/>
                      <w:color w:val="auto"/>
                    </w:rPr>
                    <w:t>2</w:t>
                  </w:r>
                  <w:r>
                    <w:rPr>
                      <w:color w:val="auto"/>
                    </w:rPr>
                    <w:fldChar w:fldCharType="end"/>
                  </w:r>
                  <w:bookmarkEnd w:id="15"/>
                  <w:r w:rsidRPr="000E1118">
                    <w:rPr>
                      <w:color w:val="auto"/>
                    </w:rPr>
                    <w:t>. Glifos supercuádrico</w:t>
                  </w:r>
                  <w:r>
                    <w:rPr>
                      <w:color w:val="auto"/>
                    </w:rPr>
                    <w:t xml:space="preserve">s en función del parámetro γ </w:t>
                  </w:r>
                  <w:r>
                    <w:rPr>
                      <w:color w:val="auto"/>
                    </w:rPr>
                    <w:fldChar w:fldCharType="begin"/>
                  </w:r>
                  <w:r>
                    <w:rPr>
                      <w:color w:val="auto"/>
                    </w:rPr>
                    <w:instrText xml:space="preserve"> REF _Ref266445419 \r \h </w:instrText>
                  </w:r>
                  <w:r>
                    <w:rPr>
                      <w:color w:val="auto"/>
                    </w:rPr>
                  </w:r>
                  <w:r>
                    <w:rPr>
                      <w:color w:val="auto"/>
                    </w:rPr>
                    <w:fldChar w:fldCharType="separate"/>
                  </w:r>
                  <w:r>
                    <w:rPr>
                      <w:color w:val="auto"/>
                    </w:rPr>
                    <w:t>[4]</w:t>
                  </w:r>
                  <w:bookmarkEnd w:id="16"/>
                  <w:r>
                    <w:rPr>
                      <w:color w:val="auto"/>
                    </w:rPr>
                    <w:fldChar w:fldCharType="end"/>
                  </w:r>
                </w:p>
              </w:txbxContent>
            </v:textbox>
            <w10:wrap type="topAndBottom"/>
          </v:shape>
        </w:pict>
      </w:r>
      <w:r>
        <w:rPr>
          <w:noProof/>
          <w:lang w:eastAsia="es-ES"/>
        </w:rPr>
        <w:drawing>
          <wp:anchor distT="0" distB="0" distL="114300" distR="114300" simplePos="0" relativeHeight="251661312" behindDoc="0" locked="0" layoutInCell="1" allowOverlap="1">
            <wp:simplePos x="0" y="0"/>
            <wp:positionH relativeFrom="column">
              <wp:posOffset>105410</wp:posOffset>
            </wp:positionH>
            <wp:positionV relativeFrom="paragraph">
              <wp:posOffset>229870</wp:posOffset>
            </wp:positionV>
            <wp:extent cx="4886325" cy="1276350"/>
            <wp:effectExtent l="19050" t="0" r="9525"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srcRect/>
                    <a:stretch>
                      <a:fillRect/>
                    </a:stretch>
                  </pic:blipFill>
                  <pic:spPr bwMode="auto">
                    <a:xfrm>
                      <a:off x="0" y="0"/>
                      <a:ext cx="4886325" cy="1276350"/>
                    </a:xfrm>
                    <a:prstGeom prst="rect">
                      <a:avLst/>
                    </a:prstGeom>
                    <a:noFill/>
                    <a:ln w="9525">
                      <a:noFill/>
                      <a:miter lim="800000"/>
                      <a:headEnd/>
                      <a:tailEnd/>
                    </a:ln>
                  </pic:spPr>
                </pic:pic>
              </a:graphicData>
            </a:graphic>
          </wp:anchor>
        </w:drawing>
      </w:r>
    </w:p>
    <w:p w:rsidR="000E1118" w:rsidRDefault="007B3DF1" w:rsidP="000E1118">
      <w:pPr>
        <w:rPr>
          <w:lang w:eastAsia="es-ES"/>
        </w:rPr>
      </w:pPr>
      <w:r w:rsidRPr="007B3DF1">
        <w:rPr>
          <w:lang w:eastAsia="es-ES"/>
        </w:rPr>
        <w:lastRenderedPageBreak/>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0E1118" w:rsidRDefault="000E1118" w:rsidP="000E1118">
      <w:pPr>
        <w:rPr>
          <w:lang w:eastAsia="es-ES"/>
        </w:rPr>
      </w:pPr>
    </w:p>
    <w:p w:rsidR="000E1118" w:rsidRPr="000E1118" w:rsidRDefault="000E1118" w:rsidP="000E1118">
      <w:pPr>
        <w:rPr>
          <w:lang w:eastAsia="es-ES"/>
        </w:rPr>
      </w:pPr>
    </w:p>
    <w:p w:rsidR="00791DA2" w:rsidRDefault="00791DA2" w:rsidP="00A13229">
      <w:pPr>
        <w:pStyle w:val="Ttulo2"/>
      </w:pPr>
      <w:bookmarkStart w:id="17" w:name="_Toc266382289"/>
      <w:r w:rsidRPr="00A13229">
        <w:t>Tractografía</w:t>
      </w:r>
      <w:bookmarkEnd w:id="17"/>
    </w:p>
    <w:p w:rsidR="00791DA2" w:rsidRDefault="00791DA2" w:rsidP="00C765EE">
      <w:pPr>
        <w:rPr>
          <w:lang w:eastAsia="es-ES"/>
        </w:rPr>
      </w:pPr>
    </w:p>
    <w:p w:rsidR="00791DA2" w:rsidRDefault="00CB000F" w:rsidP="00C765EE">
      <w:pPr>
        <w:rPr>
          <w:lang w:eastAsia="es-ES"/>
        </w:rPr>
      </w:pPr>
      <w:r>
        <w:rPr>
          <w:lang w:eastAsia="es-ES"/>
        </w:rPr>
        <w:t>La tractografía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0E1118" w:rsidRDefault="000E1118">
      <w:pPr>
        <w:tabs>
          <w:tab w:val="clear" w:pos="1701"/>
        </w:tabs>
        <w:spacing w:line="276" w:lineRule="auto"/>
        <w:ind w:firstLine="0"/>
        <w:contextualSpacing w:val="0"/>
        <w:jc w:val="left"/>
        <w:rPr>
          <w:rFonts w:asciiTheme="majorHAnsi" w:hAnsiTheme="majorHAnsi"/>
          <w:b/>
          <w:sz w:val="40"/>
        </w:rPr>
      </w:pPr>
      <w:bookmarkStart w:id="18" w:name="_Toc266382290"/>
      <w:r>
        <w:br w:type="page"/>
      </w:r>
    </w:p>
    <w:p w:rsidR="007B3DF1" w:rsidRDefault="007B3DF1" w:rsidP="00A13229">
      <w:pPr>
        <w:pStyle w:val="Ttulo2"/>
      </w:pPr>
      <w:r w:rsidRPr="007B3DF1">
        <w:lastRenderedPageBreak/>
        <w:t>Aplicaciones clínicas</w:t>
      </w:r>
      <w:bookmarkEnd w:id="18"/>
    </w:p>
    <w:p w:rsidR="00666138" w:rsidRPr="00666138" w:rsidRDefault="00666138" w:rsidP="00666138">
      <w:pPr>
        <w:rPr>
          <w:lang w:eastAsia="es-ES"/>
        </w:rPr>
      </w:pPr>
    </w:p>
    <w:p w:rsidR="00074751" w:rsidRDefault="007B3DF1" w:rsidP="00C765EE">
      <w:pPr>
        <w:rPr>
          <w:lang w:eastAsia="es-ES"/>
        </w:rPr>
      </w:pPr>
      <w:r w:rsidRPr="007B3DF1">
        <w:rPr>
          <w:lang w:eastAsia="es-ES"/>
        </w:rPr>
        <w:t>Pese a que otras modalidades de imagen por resonancia magnética, e incluso de imagen de difusión (DWI), están ampliamente extendidas, la imagen por tensor de difusión no es tan común. Sin embargo, las posibilidades que ofrece esta técnica han abierto el camino a nuevas investigaciones y a diversas aplicaciones clínicas. Entre ellas, la isquemia cerebral, la maduración del cerebro, los traumas cerebrales, la epilepsia, al esclerosis múltiple o la enfermedad de Alzheimer. También tiene aplicaciones en neurocirugía guiada por imagen.</w:t>
      </w:r>
    </w:p>
    <w:p w:rsidR="007B3DF1" w:rsidRDefault="007B3DF1" w:rsidP="00C765EE">
      <w:pPr>
        <w:rPr>
          <w:lang w:eastAsia="es-ES"/>
        </w:rPr>
      </w:pPr>
    </w:p>
    <w:p w:rsidR="007B3DF1" w:rsidRDefault="007B3DF1" w:rsidP="00C6736B">
      <w:pPr>
        <w:pStyle w:val="Ttulo3"/>
      </w:pPr>
      <w:bookmarkStart w:id="19" w:name="_Toc266382291"/>
      <w:r w:rsidRPr="007B3DF1">
        <w:t>Isquemia cerebral, leucoaraiosis y degeneración anterógrada</w:t>
      </w:r>
      <w:bookmarkEnd w:id="19"/>
    </w:p>
    <w:p w:rsidR="00666138" w:rsidRPr="00666138" w:rsidRDefault="00666138" w:rsidP="00666138">
      <w:pPr>
        <w:rPr>
          <w:lang w:eastAsia="es-ES"/>
        </w:rPr>
      </w:pPr>
    </w:p>
    <w:p w:rsidR="00C765EE" w:rsidRDefault="007B3DF1" w:rsidP="00C765EE">
      <w:pPr>
        <w:spacing w:after="240"/>
      </w:pPr>
      <w:r w:rsidRPr="00420DEA">
        <w:t xml:space="preserve">Un descenso del riego sanguíneo en el cerebro provoca un incremento en el volumen del agua intracelular. Este flujo de agua desde los compartimentos extracelulares hace que las células se ensanchen produciendo un edema citotóxico. Con la resonancia magnética convencional se obtiene una visión pobre de la isquemia en us estado agudo, y la extensión del parénquima isquémico sólo se manifiesta en un estado avanzado. Las técnicas DWI y DTI permiten detectar daño isquémico agudo en el cerebro. También permiten distinguir entre cambios isquémicos crónicos y agudos. </w:t>
      </w:r>
    </w:p>
    <w:p w:rsidR="00C765EE" w:rsidRDefault="00C765EE" w:rsidP="00C765EE">
      <w:pPr>
        <w:spacing w:after="240"/>
      </w:pPr>
    </w:p>
    <w:p w:rsidR="00074751" w:rsidRDefault="007B3DF1" w:rsidP="00C765EE">
      <w:pPr>
        <w:spacing w:after="240"/>
      </w:pPr>
      <w:r w:rsidRPr="00420DEA">
        <w:t>L</w:t>
      </w:r>
      <w:r w:rsidR="00C765EE">
        <w:t>e</w:t>
      </w:r>
      <w:r w:rsidRPr="00420DEA">
        <w:t xml:space="preserve">ucoaraiosis es un término no específico para la aparición de cambios en la difusión en la </w:t>
      </w:r>
      <w:r w:rsidR="009E05C1" w:rsidRPr="00420DEA">
        <w:t>sustancia</w:t>
      </w:r>
      <w:r w:rsidRPr="00420DEA">
        <w:t xml:space="preserve"> blanca periventricular detectados mediante tomografía computerizada o resonancia magnética. Se presenta en varias enfermedades, como la isquemia crónica o la enfermedad de Alzheimer. Se observa pérdida axonal y la proliferación de células gliales. En DTI se observan áreas con elevada difusividad media y baja anisotropía fraccional (FA).</w:t>
      </w:r>
    </w:p>
    <w:p w:rsidR="00C765EE" w:rsidRDefault="00C765EE" w:rsidP="00C765EE">
      <w:pPr>
        <w:spacing w:after="240"/>
        <w:rPr>
          <w:rFonts w:ascii="Times New Roman" w:eastAsia="Times New Roman" w:hAnsi="Times New Roman" w:cs="Times New Roman"/>
          <w:szCs w:val="24"/>
          <w:lang w:eastAsia="es-ES"/>
        </w:rPr>
      </w:pPr>
    </w:p>
    <w:p w:rsidR="00074751" w:rsidRDefault="007B3DF1" w:rsidP="00C765EE">
      <w:pPr>
        <w:spacing w:after="240"/>
      </w:pPr>
      <w:r w:rsidRPr="00420DEA">
        <w:t>La degeneración walleriana (DW) es una degeneración anterógrada de los axones y su vaina de mielina derivados de daños axonales o muerte celular. La DTI sensible a la degeneración walleriana: la anisotropía de difusión se reduce tanto en la lesión primaria como en las zonas con DW.</w:t>
      </w:r>
    </w:p>
    <w:p w:rsidR="007B3DF1" w:rsidRDefault="007B3DF1" w:rsidP="00C765EE">
      <w:pPr>
        <w:spacing w:after="240"/>
        <w:rPr>
          <w:rFonts w:ascii="Times New Roman" w:eastAsia="Times New Roman" w:hAnsi="Times New Roman" w:cs="Times New Roman"/>
          <w:szCs w:val="24"/>
          <w:lang w:eastAsia="es-ES"/>
        </w:rPr>
      </w:pPr>
    </w:p>
    <w:p w:rsidR="00B07668" w:rsidRDefault="00B07668" w:rsidP="00C765EE">
      <w:pPr>
        <w:spacing w:after="240"/>
        <w:rPr>
          <w:rFonts w:ascii="Times New Roman" w:eastAsia="Times New Roman" w:hAnsi="Times New Roman" w:cs="Times New Roman"/>
          <w:szCs w:val="24"/>
          <w:lang w:eastAsia="es-ES"/>
        </w:rPr>
      </w:pPr>
    </w:p>
    <w:p w:rsidR="007B3DF1" w:rsidRDefault="007B3DF1" w:rsidP="00C6736B">
      <w:pPr>
        <w:pStyle w:val="Ttulo3"/>
      </w:pPr>
      <w:bookmarkStart w:id="20" w:name="_Toc266382292"/>
      <w:r w:rsidRPr="007B3DF1">
        <w:t>Maduración cerebral</w:t>
      </w:r>
      <w:bookmarkEnd w:id="20"/>
    </w:p>
    <w:p w:rsidR="00666138" w:rsidRPr="00666138" w:rsidRDefault="00666138" w:rsidP="00666138">
      <w:pPr>
        <w:rPr>
          <w:lang w:eastAsia="es-ES"/>
        </w:rPr>
      </w:pPr>
    </w:p>
    <w:p w:rsidR="00074751" w:rsidRDefault="007B3DF1" w:rsidP="00C765EE">
      <w:pPr>
        <w:rPr>
          <w:lang w:eastAsia="es-ES"/>
        </w:rPr>
      </w:pPr>
      <w:r w:rsidRPr="007B3DF1">
        <w:rPr>
          <w:lang w:eastAsia="es-ES"/>
        </w:rPr>
        <w:t>Los valores del coeficiente de difusión aparente (ADC) varían con la edad. Sin embargo, las secuencias de pulsos y los métodos de pos</w:t>
      </w:r>
      <w:r w:rsidR="00C8676B">
        <w:rPr>
          <w:lang w:eastAsia="es-ES"/>
        </w:rPr>
        <w:t>t</w:t>
      </w:r>
      <w:r w:rsidRPr="007B3DF1">
        <w:rPr>
          <w:lang w:eastAsia="es-ES"/>
        </w:rPr>
        <w:t xml:space="preserve">procesado son muy similares para niños y adultos, a excepción del parámetro b. </w:t>
      </w:r>
    </w:p>
    <w:p w:rsidR="00074751" w:rsidRDefault="007B3DF1" w:rsidP="00C765EE">
      <w:pPr>
        <w:rPr>
          <w:lang w:eastAsia="es-ES"/>
        </w:rPr>
      </w:pPr>
      <w:r w:rsidRPr="007B3DF1">
        <w:rPr>
          <w:lang w:eastAsia="es-ES"/>
        </w:rPr>
        <w:lastRenderedPageBreak/>
        <w:t xml:space="preserve">Se han hallado valores notablemente más altos de ADC en neonatos que en adultos, y valores más bajos de FA. El ADC ha demostrado ser mayor en la </w:t>
      </w:r>
      <w:r w:rsidR="009E05C1">
        <w:rPr>
          <w:lang w:eastAsia="es-ES"/>
        </w:rPr>
        <w:t>sustancia</w:t>
      </w:r>
      <w:r w:rsidRPr="007B3DF1">
        <w:rPr>
          <w:lang w:eastAsia="es-ES"/>
        </w:rPr>
        <w:t xml:space="preserve"> blanca que en la gris en niños. A partir de ese momento, con el aumento de la edad los valores de anisotropía, especialmente la anisotropía relativa (RA), crecen de forma no lineal durante el desarrollo, hasta alcanzar el ADC del cerebro adulto. Los cambios en el ADC suceden principalmente en los seis primeros meses de vida y se cree que están relacionados con el decreciente contenido total de agua, la mielinización, y la organización de los tractos de </w:t>
      </w:r>
      <w:r w:rsidR="009E05C1">
        <w:rPr>
          <w:lang w:eastAsia="es-ES"/>
        </w:rPr>
        <w:t>sustancia</w:t>
      </w:r>
      <w:r w:rsidRPr="007B3DF1">
        <w:rPr>
          <w:lang w:eastAsia="es-ES"/>
        </w:rPr>
        <w:t xml:space="preserve"> blanca, todo lo cual reduce la difusividad.</w:t>
      </w:r>
    </w:p>
    <w:p w:rsidR="00C765EE" w:rsidRDefault="00C765EE" w:rsidP="00C765EE">
      <w:pPr>
        <w:rPr>
          <w:lang w:eastAsia="es-ES"/>
        </w:rPr>
      </w:pPr>
    </w:p>
    <w:p w:rsidR="00074751" w:rsidRDefault="007B3DF1" w:rsidP="00C765EE">
      <w:pPr>
        <w:rPr>
          <w:lang w:eastAsia="es-ES"/>
        </w:rPr>
      </w:pPr>
      <w:r w:rsidRPr="007B3DF1">
        <w:rPr>
          <w:lang w:eastAsia="es-ES"/>
        </w:rPr>
        <w:t xml:space="preserve">La DTI se ha usado en la investigación del envejecimiento normal, para detectar degeneraciones ligadas a la edad. Los ADC son más altos en la </w:t>
      </w:r>
      <w:r w:rsidR="009E05C1">
        <w:rPr>
          <w:lang w:eastAsia="es-ES"/>
        </w:rPr>
        <w:t>sustancia</w:t>
      </w:r>
      <w:r w:rsidRPr="007B3DF1">
        <w:rPr>
          <w:lang w:eastAsia="es-ES"/>
        </w:rPr>
        <w:t xml:space="preserve"> blanca cerebral de individuos mayores de 40 años que en los más jóvenes. Además, se ha observado que se produce un decremento de la anisotropía de difusión a partir de los 20 años.</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1" w:name="_Toc266382293"/>
      <w:r w:rsidRPr="007B3DF1">
        <w:t>Daño axonal difuso</w:t>
      </w:r>
      <w:bookmarkEnd w:id="21"/>
    </w:p>
    <w:p w:rsidR="00666138" w:rsidRPr="00666138" w:rsidRDefault="00666138" w:rsidP="00666138">
      <w:pPr>
        <w:rPr>
          <w:lang w:eastAsia="es-ES"/>
        </w:rPr>
      </w:pPr>
    </w:p>
    <w:p w:rsidR="00074751" w:rsidRDefault="007B3DF1" w:rsidP="00C765EE">
      <w:pPr>
        <w:rPr>
          <w:lang w:eastAsia="es-ES"/>
        </w:rPr>
      </w:pPr>
      <w:r w:rsidRPr="007B3DF1">
        <w:rPr>
          <w:lang w:eastAsia="es-ES"/>
        </w:rPr>
        <w:t>Los daños traumáticos en el cerebro pueden ser clasificados como focales o difusos. Un daño focal en la cabeza resulta de un impacto directo, como una contusión cerebral o un hematoma, mientras que los daños difusos son el resultado de daños por corte y esfuerzos de tensión en el cerebro como resultado de una rotación o deceleración de tejidos adyacentes con diferente densidad o rigidez. La DWI puede usarse para mostrar daños de corte que no pueden estudiarse con otras técnicas. Se han observado significativas reducciones de la anisotropía de difusión de</w:t>
      </w:r>
      <w:r w:rsidR="00420DEA">
        <w:rPr>
          <w:lang w:eastAsia="es-ES"/>
        </w:rPr>
        <w:t>s</w:t>
      </w:r>
      <w:r w:rsidRPr="007B3DF1">
        <w:rPr>
          <w:lang w:eastAsia="es-ES"/>
        </w:rPr>
        <w:t xml:space="preserve">pués de daño axonal difuso, en </w:t>
      </w:r>
      <w:r w:rsidR="009E05C1">
        <w:rPr>
          <w:lang w:eastAsia="es-ES"/>
        </w:rPr>
        <w:t>sustancia</w:t>
      </w:r>
      <w:r w:rsidRPr="007B3DF1">
        <w:rPr>
          <w:lang w:eastAsia="es-ES"/>
        </w:rPr>
        <w:t xml:space="preserve"> blanca que parece normal con resonancia magnética convencional, incluso semanas después del trauma. También han aparecido reducciones en el coeficiente de difusión en el primer día de recién nacidos con alto riesgo de daño cerebral, en áreas que aparecían normales</w:t>
      </w:r>
      <w:r w:rsidR="00420DEA">
        <w:rPr>
          <w:lang w:eastAsia="es-ES"/>
        </w:rPr>
        <w:t xml:space="preserve"> </w:t>
      </w:r>
      <w:r w:rsidRPr="007B3DF1">
        <w:rPr>
          <w:lang w:eastAsia="es-ES"/>
        </w:rPr>
        <w:t>en imágenes T1 y de eco de espín.</w:t>
      </w:r>
    </w:p>
    <w:p w:rsidR="007B3DF1" w:rsidRDefault="007B3DF1" w:rsidP="00C765EE">
      <w:pPr>
        <w:rPr>
          <w:shd w:val="clear" w:color="auto" w:fill="FFFFFF"/>
          <w:lang w:eastAsia="es-ES"/>
        </w:rPr>
      </w:pPr>
    </w:p>
    <w:p w:rsidR="00B07668" w:rsidRDefault="00B07668" w:rsidP="00C765EE">
      <w:pPr>
        <w:rPr>
          <w:shd w:val="clear" w:color="auto" w:fill="FFFFFF"/>
          <w:lang w:eastAsia="es-ES"/>
        </w:rPr>
      </w:pPr>
    </w:p>
    <w:p w:rsidR="007B3DF1" w:rsidRDefault="007B3DF1" w:rsidP="00C6736B">
      <w:pPr>
        <w:pStyle w:val="Ttulo3"/>
        <w:rPr>
          <w:shd w:val="clear" w:color="auto" w:fill="FFFFFF"/>
        </w:rPr>
      </w:pPr>
      <w:bookmarkStart w:id="22" w:name="_Toc266382294"/>
      <w:r w:rsidRPr="00666138">
        <w:rPr>
          <w:shd w:val="clear" w:color="auto" w:fill="FFFFFF"/>
        </w:rPr>
        <w:t>Esclerosis múltiple (EM)</w:t>
      </w:r>
      <w:bookmarkEnd w:id="22"/>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La esclerosis múltiple es una enfermedad desmielinizante, que aparece principalmente en la </w:t>
      </w:r>
      <w:r w:rsidR="009E05C1">
        <w:rPr>
          <w:lang w:eastAsia="es-ES"/>
        </w:rPr>
        <w:t>sustancia</w:t>
      </w:r>
      <w:r w:rsidRPr="007B3DF1">
        <w:rPr>
          <w:lang w:eastAsia="es-ES"/>
        </w:rPr>
        <w:t xml:space="preserve"> blanca del sistema nervioso central. En la </w:t>
      </w:r>
      <w:r w:rsidR="009E05C1">
        <w:rPr>
          <w:lang w:eastAsia="es-ES"/>
        </w:rPr>
        <w:t>sustancia</w:t>
      </w:r>
      <w:r w:rsidRPr="007B3DF1">
        <w:rPr>
          <w:lang w:eastAsia="es-ES"/>
        </w:rPr>
        <w:t xml:space="preserve"> blanca, la movilidad del agua está restringida por estructuras como los axones mielinizados y no mielinizados orientados a lo largo de los tractos de fibras, y la dirección de máxima difusividad coincide con el eje del tracto de fibras. Los elementos patológicos de la EM tienen el potencial de alterar la </w:t>
      </w:r>
      <w:r w:rsidRPr="007B3DF1">
        <w:rPr>
          <w:lang w:eastAsia="es-ES"/>
        </w:rPr>
        <w:lastRenderedPageBreak/>
        <w:t>permeabilidad o la geometría de las bar</w:t>
      </w:r>
      <w:r w:rsidR="00C8676B">
        <w:rPr>
          <w:lang w:eastAsia="es-ES"/>
        </w:rPr>
        <w:t>reras estructurales a la difusió</w:t>
      </w:r>
      <w:r w:rsidRPr="007B3DF1">
        <w:rPr>
          <w:lang w:eastAsia="es-ES"/>
        </w:rPr>
        <w:t>n del agua en el cerebro.</w:t>
      </w:r>
    </w:p>
    <w:p w:rsidR="00C765EE" w:rsidRDefault="00C765EE" w:rsidP="00C765EE">
      <w:pPr>
        <w:rPr>
          <w:lang w:eastAsia="es-ES"/>
        </w:rPr>
      </w:pPr>
    </w:p>
    <w:p w:rsidR="00074751" w:rsidRDefault="007B3DF1" w:rsidP="00C765EE">
      <w:pPr>
        <w:rPr>
          <w:lang w:eastAsia="es-ES"/>
        </w:rPr>
      </w:pPr>
      <w:r w:rsidRPr="007B3DF1">
        <w:rPr>
          <w:lang w:eastAsia="es-ES"/>
        </w:rPr>
        <w:t>La resonancia magnética convencional es sensible a algunos de los cambios producidos en el cerebro por la EM, pero no a todos. La DWI ofrece información de difusión del agua en tej</w:t>
      </w:r>
      <w:r w:rsidR="00C8676B">
        <w:rPr>
          <w:lang w:eastAsia="es-ES"/>
        </w:rPr>
        <w:t>idos, y DT-MRI sobre la direcció</w:t>
      </w:r>
      <w:r w:rsidRPr="007B3DF1">
        <w:rPr>
          <w:lang w:eastAsia="es-ES"/>
        </w:rPr>
        <w:t xml:space="preserve">n de las fibras, y permiten caracterizar cuantitativamente la microestructura local de los tejidos. Los procesos asociados a la EM forman regiones caracterizadas por un incremento de la magnitud de la difusión del agua, y una reducción de la anisotropía. Estos cambios generan diferentes patrones en pacientes de EM en diferentes fases de la enfermedad. </w:t>
      </w:r>
    </w:p>
    <w:p w:rsidR="00C765EE" w:rsidRDefault="00C765EE" w:rsidP="00C765EE">
      <w:pPr>
        <w:rPr>
          <w:lang w:eastAsia="es-ES"/>
        </w:rPr>
      </w:pPr>
    </w:p>
    <w:p w:rsidR="00074751" w:rsidRDefault="00C8676B" w:rsidP="00C765EE">
      <w:pPr>
        <w:rPr>
          <w:lang w:eastAsia="es-ES"/>
        </w:rPr>
      </w:pPr>
      <w:r>
        <w:rPr>
          <w:lang w:eastAsia="es-ES"/>
        </w:rPr>
        <w:t>Los cambios en la</w:t>
      </w:r>
      <w:r w:rsidR="007B3DF1" w:rsidRPr="007B3DF1">
        <w:rPr>
          <w:lang w:eastAsia="es-ES"/>
        </w:rPr>
        <w:t xml:space="preserve"> difusión del agua permiten examinar el tipo, aspecto, crecimiento, y localización de lesiones que no son visibles de otra forma. Para mejorar la comprensión de la situación y naturaleza de las lesiones en la </w:t>
      </w:r>
      <w:r w:rsidR="009E05C1">
        <w:rPr>
          <w:lang w:eastAsia="es-ES"/>
        </w:rPr>
        <w:t>sustancia</w:t>
      </w:r>
      <w:r w:rsidR="007B3DF1" w:rsidRPr="007B3DF1">
        <w:rPr>
          <w:lang w:eastAsia="es-ES"/>
        </w:rPr>
        <w:t xml:space="preserve"> blanca, se están realizando estudios de integración de MRI convencional con medidas de tensor de difusión con evaluación por regione</w:t>
      </w:r>
      <w:r w:rsidR="007B3DF1">
        <w:rPr>
          <w:lang w:eastAsia="es-ES"/>
        </w:rPr>
        <w:t>s basada en la conectividad.</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3" w:name="_Toc266382295"/>
      <w:r w:rsidRPr="007B3DF1">
        <w:t>Enfermedad de Alzheimer (EA)</w:t>
      </w:r>
      <w:bookmarkEnd w:id="23"/>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Estudios de pacientes con un diagnóstico clínico de la EA han mostrado cambios en la anisotropía de difusión, midiendo la difusividad en la línea media del cuerpo calloso, donde la orientación de los axones es principalmente transversal. Un estudio demostró que la anisotropía era menor en el esplenio (o rodete) y en la rodilla del cuerpo calloso en posibles pacientes de Alzheimer, probablemente debido a pérdida axonal o desmielinización en esas áreas. </w:t>
      </w:r>
    </w:p>
    <w:p w:rsidR="00C765EE" w:rsidRDefault="00C765EE" w:rsidP="00C765EE">
      <w:pPr>
        <w:rPr>
          <w:lang w:eastAsia="es-ES"/>
        </w:rPr>
      </w:pPr>
    </w:p>
    <w:p w:rsidR="00074751" w:rsidRDefault="007B3DF1" w:rsidP="00C765EE">
      <w:pPr>
        <w:rPr>
          <w:lang w:eastAsia="es-ES"/>
        </w:rPr>
      </w:pPr>
      <w:r w:rsidRPr="007B3DF1">
        <w:rPr>
          <w:lang w:eastAsia="es-ES"/>
        </w:rPr>
        <w:t>La DTI también se ha usado en la investigación de otras distorsiones cognitivas como la dificultad para la lectura en adultos, y para detectar tractos de fibras deteriorados e</w:t>
      </w:r>
      <w:r>
        <w:rPr>
          <w:lang w:eastAsia="es-ES"/>
        </w:rPr>
        <w:t xml:space="preserve">n el síndrome de desconexión. </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4" w:name="_Toc266382296"/>
      <w:r w:rsidRPr="007B3DF1">
        <w:t>Tumores cerebrales</w:t>
      </w:r>
      <w:bookmarkEnd w:id="24"/>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Se puede usar MRI convencional para obtener la situación y extensión de un tumor cerebral, pero el interés en el uso de DWI y DTI crece para identificar diferentes componentes tumorales, y para diferenciar la invasión tumoral del tejido cerebral normal. Los mapas ADC ayudan a distinguir tumores sólidos en expansión, lesiones no crecientes, edema peritumoral, y regiones necróticas </w:t>
      </w:r>
      <w:r w:rsidRPr="007B3DF1">
        <w:rPr>
          <w:lang w:eastAsia="es-ES"/>
        </w:rPr>
        <w:lastRenderedPageBreak/>
        <w:t>y/o quísticas del cerebro normal colindante. Por ejemplo, las regiones quísticas o necróticas tienen valores altos del ADC.</w:t>
      </w:r>
    </w:p>
    <w:p w:rsidR="007B3DF1" w:rsidRDefault="007B3DF1" w:rsidP="00C765EE">
      <w:pPr>
        <w:rPr>
          <w:lang w:eastAsia="es-ES"/>
        </w:rPr>
      </w:pPr>
    </w:p>
    <w:p w:rsidR="00B07668" w:rsidRDefault="00B07668" w:rsidP="00C765EE">
      <w:pPr>
        <w:rPr>
          <w:lang w:eastAsia="es-ES"/>
        </w:rPr>
      </w:pPr>
    </w:p>
    <w:p w:rsidR="007B3DF1" w:rsidRDefault="004577E8" w:rsidP="00C6736B">
      <w:pPr>
        <w:pStyle w:val="Ttulo3"/>
      </w:pPr>
      <w:bookmarkStart w:id="25" w:name="_Toc266382297"/>
      <w:r>
        <w:t>N</w:t>
      </w:r>
      <w:r w:rsidR="007B3DF1" w:rsidRPr="007B3DF1">
        <w:t>eurocirugía guiada por imagen</w:t>
      </w:r>
      <w:bookmarkEnd w:id="25"/>
    </w:p>
    <w:p w:rsidR="00666138" w:rsidRPr="00666138" w:rsidRDefault="00666138" w:rsidP="00666138">
      <w:pPr>
        <w:rPr>
          <w:lang w:eastAsia="es-ES"/>
        </w:rPr>
      </w:pPr>
    </w:p>
    <w:p w:rsidR="005A0D22" w:rsidRDefault="007B3DF1" w:rsidP="00033F50">
      <w:pPr>
        <w:rPr>
          <w:rFonts w:ascii="Times New Roman" w:eastAsia="Times New Roman" w:hAnsi="Times New Roman" w:cs="Times New Roman"/>
          <w:szCs w:val="24"/>
          <w:lang w:eastAsia="es-ES"/>
        </w:rPr>
      </w:pPr>
      <w:r w:rsidRPr="007B3DF1">
        <w:rPr>
          <w:lang w:eastAsia="es-ES"/>
        </w:rPr>
        <w:t xml:space="preserve">Debido a su objetivo de máxima eliminación tumoral y de evitar déficits neurológicos tras la operación, la cirugía neuro-oncológica es fuertemente dependiente de la orientación por imagen. La DT-MRI aporta de forma no invasiva información esencial sobre la localización de los tractos de </w:t>
      </w:r>
      <w:r w:rsidR="009E05C1">
        <w:rPr>
          <w:lang w:eastAsia="es-ES"/>
        </w:rPr>
        <w:t>sustancia</w:t>
      </w:r>
      <w:r w:rsidRPr="007B3DF1">
        <w:rPr>
          <w:lang w:eastAsia="es-ES"/>
        </w:rPr>
        <w:t xml:space="preserve"> blanca o de las áreas de activación cortical.</w:t>
      </w:r>
      <w:r w:rsidR="005A0D22">
        <w:rPr>
          <w:rFonts w:ascii="Times New Roman" w:eastAsia="Times New Roman" w:hAnsi="Times New Roman" w:cs="Times New Roman"/>
          <w:szCs w:val="24"/>
          <w:lang w:eastAsia="es-ES"/>
        </w:rPr>
        <w:br w:type="page"/>
      </w:r>
    </w:p>
    <w:p w:rsidR="00D95052" w:rsidRDefault="005A0D22" w:rsidP="005A0D22">
      <w:pPr>
        <w:pStyle w:val="Ttulo2"/>
        <w:rPr>
          <w:lang w:eastAsia="es-ES"/>
        </w:rPr>
      </w:pPr>
      <w:bookmarkStart w:id="26" w:name="_Toc266382298"/>
      <w:r>
        <w:rPr>
          <w:lang w:eastAsia="es-ES"/>
        </w:rPr>
        <w:lastRenderedPageBreak/>
        <w:t>Referencias</w:t>
      </w:r>
      <w:bookmarkEnd w:id="26"/>
    </w:p>
    <w:p w:rsidR="005A0D22" w:rsidRDefault="005A0D22" w:rsidP="005A0D22">
      <w:pPr>
        <w:rPr>
          <w:lang w:eastAsia="es-ES"/>
        </w:rPr>
      </w:pPr>
    </w:p>
    <w:p w:rsidR="008553F5" w:rsidRDefault="003C1490" w:rsidP="00481C8E">
      <w:pPr>
        <w:pStyle w:val="Prrafodelista"/>
        <w:numPr>
          <w:ilvl w:val="0"/>
          <w:numId w:val="16"/>
        </w:numPr>
        <w:ind w:left="567" w:hanging="567"/>
        <w:rPr>
          <w:lang w:eastAsia="es-ES"/>
        </w:rPr>
      </w:pPr>
      <w:r w:rsidRPr="00B9267B">
        <w:rPr>
          <w:lang w:eastAsia="es-ES"/>
        </w:rPr>
        <w:t xml:space="preserve">P.J. Basser and D.K. Jones, Diffusion-tensor MRI: theory, experimental design and data analysis—a technical review, </w:t>
      </w:r>
      <w:r w:rsidRPr="008553F5">
        <w:rPr>
          <w:i/>
          <w:iCs/>
          <w:lang w:eastAsia="es-ES"/>
        </w:rPr>
        <w:t xml:space="preserve">NMR Biomed </w:t>
      </w:r>
      <w:r w:rsidRPr="008553F5">
        <w:rPr>
          <w:bCs/>
          <w:lang w:eastAsia="es-ES"/>
        </w:rPr>
        <w:t xml:space="preserve">15 </w:t>
      </w:r>
      <w:r w:rsidRPr="00B9267B">
        <w:rPr>
          <w:lang w:eastAsia="es-ES"/>
        </w:rPr>
        <w:t>(2002), pp. 456–467.</w:t>
      </w:r>
    </w:p>
    <w:p w:rsidR="0076039B" w:rsidRPr="00CA3BEC" w:rsidRDefault="0076039B" w:rsidP="0076039B">
      <w:pPr>
        <w:pStyle w:val="Prrafodelista"/>
        <w:numPr>
          <w:ilvl w:val="0"/>
          <w:numId w:val="16"/>
        </w:numPr>
        <w:ind w:left="567" w:hanging="567"/>
        <w:rPr>
          <w:lang w:eastAsia="es-ES"/>
        </w:rPr>
      </w:pPr>
      <w:r w:rsidRPr="00481C8E">
        <w:rPr>
          <w:lang w:eastAsia="es-ES"/>
        </w:rPr>
        <w:t>Westin</w:t>
      </w:r>
      <w:r>
        <w:rPr>
          <w:lang w:eastAsia="es-ES"/>
        </w:rPr>
        <w:t xml:space="preserve"> C., Maier </w:t>
      </w:r>
      <w:r w:rsidRPr="00481C8E">
        <w:rPr>
          <w:lang w:eastAsia="es-ES"/>
        </w:rPr>
        <w:t>S., Mamata H., Nabavi A., Jolesz</w:t>
      </w:r>
      <w:r>
        <w:rPr>
          <w:lang w:eastAsia="es-ES"/>
        </w:rPr>
        <w:t xml:space="preserve"> F., and Kikinis R</w:t>
      </w:r>
      <w:r w:rsidRPr="00481C8E">
        <w:rPr>
          <w:lang w:eastAsia="es-ES"/>
        </w:rPr>
        <w:t xml:space="preserve">. Processing and visualization for diffusion tensor MRI. </w:t>
      </w:r>
      <w:r w:rsidRPr="00481C8E">
        <w:rPr>
          <w:i/>
          <w:lang w:eastAsia="es-ES"/>
        </w:rPr>
        <w:t>Medical Image Analysis</w:t>
      </w:r>
      <w:r w:rsidRPr="00481C8E">
        <w:rPr>
          <w:lang w:eastAsia="es-ES"/>
        </w:rPr>
        <w:t xml:space="preserve">, 6(2) </w:t>
      </w:r>
      <w:r>
        <w:rPr>
          <w:lang w:eastAsia="es-ES"/>
        </w:rPr>
        <w:t>(</w:t>
      </w:r>
      <w:r w:rsidRPr="00481C8E">
        <w:rPr>
          <w:lang w:eastAsia="es-ES"/>
        </w:rPr>
        <w:t>2002</w:t>
      </w:r>
      <w:r>
        <w:rPr>
          <w:lang w:eastAsia="es-ES"/>
        </w:rPr>
        <w:t xml:space="preserve">), pp. </w:t>
      </w:r>
      <w:r w:rsidRPr="00481C8E">
        <w:rPr>
          <w:lang w:eastAsia="es-ES"/>
        </w:rPr>
        <w:t>93–108</w:t>
      </w:r>
    </w:p>
    <w:p w:rsidR="008553F5" w:rsidRDefault="008553F5" w:rsidP="00481C8E">
      <w:pPr>
        <w:pStyle w:val="Prrafodelista"/>
        <w:numPr>
          <w:ilvl w:val="0"/>
          <w:numId w:val="16"/>
        </w:numPr>
        <w:ind w:left="567" w:hanging="567"/>
        <w:rPr>
          <w:lang w:eastAsia="es-ES"/>
        </w:rPr>
      </w:pPr>
      <w:r>
        <w:rPr>
          <w:lang w:eastAsia="es-ES"/>
        </w:rPr>
        <w:t>M</w:t>
      </w:r>
      <w:r w:rsidR="003C1490" w:rsidRPr="00B9267B">
        <w:rPr>
          <w:lang w:eastAsia="es-ES"/>
        </w:rPr>
        <w:t xml:space="preserve">. Filippi, M. Cercignani, M. Inglese, M. A. Horsfield and G. Comi , Diffusion tensor magnetic resonance imaging in multiple sclerosis. </w:t>
      </w:r>
      <w:r w:rsidR="003C1490" w:rsidRPr="008553F5">
        <w:rPr>
          <w:i/>
          <w:iCs/>
          <w:lang w:eastAsia="es-ES"/>
        </w:rPr>
        <w:t xml:space="preserve">Neurology </w:t>
      </w:r>
      <w:r w:rsidR="003C1490" w:rsidRPr="008553F5">
        <w:rPr>
          <w:bCs/>
          <w:lang w:eastAsia="es-ES"/>
        </w:rPr>
        <w:t xml:space="preserve">56 </w:t>
      </w:r>
      <w:r w:rsidR="003C1490" w:rsidRPr="00B9267B">
        <w:rPr>
          <w:lang w:eastAsia="es-ES"/>
        </w:rPr>
        <w:t>(2001), pp. 304–311.</w:t>
      </w:r>
    </w:p>
    <w:p w:rsidR="0076039B" w:rsidRDefault="0076039B" w:rsidP="0076039B">
      <w:pPr>
        <w:pStyle w:val="Prrafodelista"/>
        <w:numPr>
          <w:ilvl w:val="0"/>
          <w:numId w:val="16"/>
        </w:numPr>
        <w:ind w:left="567" w:hanging="567"/>
        <w:rPr>
          <w:lang w:eastAsia="es-ES"/>
        </w:rPr>
      </w:pPr>
      <w:bookmarkStart w:id="27" w:name="_Ref266445419"/>
      <w:r w:rsidRPr="00481C8E">
        <w:rPr>
          <w:lang w:eastAsia="es-ES"/>
        </w:rPr>
        <w:t xml:space="preserve">Kindlmann G. Superquadric Tensor Glyphs. </w:t>
      </w:r>
      <w:r w:rsidRPr="00481C8E">
        <w:rPr>
          <w:i/>
          <w:lang w:eastAsia="es-ES"/>
        </w:rPr>
        <w:t>Proc IEEE TVCG/EG Symp Vis</w:t>
      </w:r>
      <w:r w:rsidRPr="00481C8E">
        <w:rPr>
          <w:lang w:eastAsia="es-ES"/>
        </w:rPr>
        <w:t xml:space="preserve"> </w:t>
      </w:r>
      <w:r>
        <w:rPr>
          <w:lang w:eastAsia="es-ES"/>
        </w:rPr>
        <w:t>(</w:t>
      </w:r>
      <w:r w:rsidRPr="00481C8E">
        <w:rPr>
          <w:lang w:eastAsia="es-ES"/>
        </w:rPr>
        <w:t>2004</w:t>
      </w:r>
      <w:r>
        <w:rPr>
          <w:lang w:eastAsia="es-ES"/>
        </w:rPr>
        <w:t>), pp.</w:t>
      </w:r>
      <w:r w:rsidRPr="00481C8E">
        <w:rPr>
          <w:lang w:eastAsia="es-ES"/>
        </w:rPr>
        <w:t xml:space="preserve"> 147-154</w:t>
      </w:r>
      <w:r>
        <w:rPr>
          <w:lang w:eastAsia="es-ES"/>
        </w:rPr>
        <w:t>.</w:t>
      </w:r>
      <w:bookmarkEnd w:id="27"/>
    </w:p>
    <w:p w:rsidR="0076039B" w:rsidRDefault="0076039B" w:rsidP="0076039B">
      <w:pPr>
        <w:pStyle w:val="Prrafodelista"/>
        <w:numPr>
          <w:ilvl w:val="0"/>
          <w:numId w:val="16"/>
        </w:numPr>
        <w:ind w:left="567" w:hanging="567"/>
        <w:rPr>
          <w:lang w:eastAsia="es-ES"/>
        </w:rPr>
      </w:pPr>
      <w:r w:rsidRPr="00CA3BEC">
        <w:rPr>
          <w:lang w:eastAsia="es-ES"/>
        </w:rPr>
        <w:t>V. Arsigny, P. Fillard, X. Pennec and N. Ayache, Log-Euclidean metrics for fast and simple calculus on diffusion tensors,</w:t>
      </w:r>
      <w:r>
        <w:rPr>
          <w:lang w:eastAsia="es-ES"/>
        </w:rPr>
        <w:t xml:space="preserve"> </w:t>
      </w:r>
      <w:r w:rsidRPr="00CA3BEC">
        <w:rPr>
          <w:i/>
        </w:rPr>
        <w:t>Magnetic Resonance in Medicine</w:t>
      </w:r>
      <w:r w:rsidRPr="00CA3BEC">
        <w:rPr>
          <w:i/>
          <w:iCs/>
          <w:lang w:eastAsia="es-ES"/>
        </w:rPr>
        <w:t>.</w:t>
      </w:r>
      <w:r>
        <w:rPr>
          <w:i/>
          <w:iCs/>
          <w:lang w:eastAsia="es-ES"/>
        </w:rPr>
        <w:t xml:space="preserve"> </w:t>
      </w:r>
      <w:r w:rsidRPr="00CA3BEC">
        <w:rPr>
          <w:b/>
          <w:bCs/>
          <w:lang w:eastAsia="es-ES"/>
        </w:rPr>
        <w:t>56</w:t>
      </w:r>
      <w:r>
        <w:rPr>
          <w:b/>
          <w:bCs/>
          <w:lang w:eastAsia="es-ES"/>
        </w:rPr>
        <w:t xml:space="preserve"> </w:t>
      </w:r>
      <w:r w:rsidRPr="00CA3BEC">
        <w:rPr>
          <w:lang w:eastAsia="es-ES"/>
        </w:rPr>
        <w:t>(2) (2006), pp. 411–421</w:t>
      </w:r>
    </w:p>
    <w:p w:rsidR="0076039B" w:rsidRDefault="0076039B" w:rsidP="0076039B">
      <w:pPr>
        <w:pStyle w:val="Prrafodelista"/>
        <w:numPr>
          <w:ilvl w:val="0"/>
          <w:numId w:val="16"/>
        </w:numPr>
        <w:ind w:left="567" w:hanging="567"/>
        <w:rPr>
          <w:lang w:eastAsia="es-ES"/>
        </w:rPr>
      </w:pPr>
      <w:r>
        <w:rPr>
          <w:lang w:eastAsia="es-ES"/>
        </w:rPr>
        <w:t xml:space="preserve">G. Kindlmann and C.-F. Westin, </w:t>
      </w:r>
      <w:r w:rsidRPr="004F5003">
        <w:rPr>
          <w:lang w:eastAsia="es-ES"/>
        </w:rPr>
        <w:t xml:space="preserve">Diffusion Tensor Visualization with Glyph </w:t>
      </w:r>
      <w:r>
        <w:rPr>
          <w:lang w:eastAsia="es-ES"/>
        </w:rPr>
        <w:t>Packing,</w:t>
      </w:r>
      <w:r w:rsidRPr="004F5003">
        <w:rPr>
          <w:lang w:eastAsia="es-ES"/>
        </w:rPr>
        <w:t xml:space="preserve"> </w:t>
      </w:r>
      <w:r w:rsidRPr="004F5003">
        <w:rPr>
          <w:i/>
          <w:lang w:eastAsia="es-ES"/>
        </w:rPr>
        <w:t>IEEE Trans. Visualization and Computer Graphics</w:t>
      </w:r>
      <w:r>
        <w:rPr>
          <w:lang w:eastAsia="es-ES"/>
        </w:rPr>
        <w:t>,</w:t>
      </w:r>
      <w:r w:rsidRPr="004F5003">
        <w:rPr>
          <w:lang w:eastAsia="es-ES"/>
        </w:rPr>
        <w:t xml:space="preserve"> vol. 12, no. 5</w:t>
      </w:r>
      <w:r>
        <w:rPr>
          <w:lang w:eastAsia="es-ES"/>
        </w:rPr>
        <w:t xml:space="preserve"> (</w:t>
      </w:r>
      <w:r w:rsidRPr="004F5003">
        <w:rPr>
          <w:lang w:eastAsia="es-ES"/>
        </w:rPr>
        <w:t>Sept.-Oct. 2006</w:t>
      </w:r>
      <w:r>
        <w:rPr>
          <w:lang w:eastAsia="es-ES"/>
        </w:rPr>
        <w:t>), pp. 1329-1336</w:t>
      </w:r>
      <w:r w:rsidRPr="004F5003">
        <w:rPr>
          <w:lang w:eastAsia="es-ES"/>
        </w:rPr>
        <w:t>.</w:t>
      </w:r>
    </w:p>
    <w:p w:rsidR="0076039B" w:rsidRDefault="0076039B" w:rsidP="0076039B">
      <w:pPr>
        <w:pStyle w:val="Prrafodelista"/>
        <w:numPr>
          <w:ilvl w:val="0"/>
          <w:numId w:val="16"/>
        </w:numPr>
        <w:ind w:left="567" w:hanging="567"/>
        <w:rPr>
          <w:lang w:eastAsia="es-ES"/>
        </w:rPr>
      </w:pPr>
      <w:r>
        <w:t>P. Basser, S. Pajevic, C. Pierpaoli, J. Duda, and A. Aldroubi</w:t>
      </w:r>
      <w:r w:rsidRPr="00CA3BEC">
        <w:t xml:space="preserve">, In vivo fiber tractography using DT-MRI data, </w:t>
      </w:r>
      <w:r w:rsidRPr="00CA3BEC">
        <w:rPr>
          <w:i/>
        </w:rPr>
        <w:t>Magnetic Resonance in Medicine</w:t>
      </w:r>
      <w:r w:rsidRPr="00CA3BEC">
        <w:t>, 44 (2000), pp. 625–632</w:t>
      </w:r>
    </w:p>
    <w:p w:rsidR="008553F5" w:rsidRDefault="00B9267B" w:rsidP="00481C8E">
      <w:pPr>
        <w:pStyle w:val="Prrafodelista"/>
        <w:numPr>
          <w:ilvl w:val="0"/>
          <w:numId w:val="16"/>
        </w:numPr>
        <w:ind w:left="567" w:hanging="567"/>
        <w:rPr>
          <w:lang w:eastAsia="es-ES"/>
        </w:rPr>
      </w:pPr>
      <w:r w:rsidRPr="00B9267B">
        <w:rPr>
          <w:lang w:eastAsia="es-ES"/>
        </w:rPr>
        <w:t xml:space="preserve">Sundgren PC, Dong Q, Gomez-Hassan D, et al. Diffusion tensor imaging of the brain: review of clinical applications. </w:t>
      </w:r>
      <w:r w:rsidRPr="008553F5">
        <w:rPr>
          <w:i/>
          <w:iCs/>
          <w:lang w:eastAsia="es-ES"/>
        </w:rPr>
        <w:t>Neuroradiology 46 (</w:t>
      </w:r>
      <w:r w:rsidRPr="00B9267B">
        <w:rPr>
          <w:lang w:eastAsia="es-ES"/>
        </w:rPr>
        <w:t>2004)</w:t>
      </w:r>
      <w:r>
        <w:rPr>
          <w:lang w:eastAsia="es-ES"/>
        </w:rPr>
        <w:t xml:space="preserve">, pp-. </w:t>
      </w:r>
      <w:r w:rsidRPr="00B9267B">
        <w:rPr>
          <w:lang w:eastAsia="es-ES"/>
        </w:rPr>
        <w:t>339-</w:t>
      </w:r>
      <w:r>
        <w:rPr>
          <w:lang w:eastAsia="es-ES"/>
        </w:rPr>
        <w:t>3</w:t>
      </w:r>
      <w:r w:rsidRPr="00B9267B">
        <w:rPr>
          <w:lang w:eastAsia="es-ES"/>
        </w:rPr>
        <w:t>50</w:t>
      </w:r>
      <w:r w:rsidR="008553F5">
        <w:rPr>
          <w:lang w:eastAsia="es-ES"/>
        </w:rPr>
        <w:t>.</w:t>
      </w:r>
    </w:p>
    <w:p w:rsidR="0076039B" w:rsidRDefault="0076039B" w:rsidP="0076039B">
      <w:pPr>
        <w:pStyle w:val="Prrafodelista"/>
        <w:numPr>
          <w:ilvl w:val="0"/>
          <w:numId w:val="16"/>
        </w:numPr>
        <w:ind w:left="567" w:hanging="567"/>
        <w:rPr>
          <w:lang w:eastAsia="es-ES"/>
        </w:rPr>
      </w:pPr>
      <w:r w:rsidRPr="008553F5">
        <w:rPr>
          <w:lang w:eastAsia="es-ES"/>
        </w:rPr>
        <w:t>Kubicki M., Westin C.F., McCarley R.W., Shenton M.E. The application of DTI to investigate white matter abnormalities in schizophrenia.</w:t>
      </w:r>
      <w:r>
        <w:rPr>
          <w:lang w:eastAsia="es-ES"/>
        </w:rPr>
        <w:t xml:space="preserve"> </w:t>
      </w:r>
      <w:r w:rsidRPr="008553F5">
        <w:rPr>
          <w:i/>
          <w:iCs/>
          <w:lang w:eastAsia="es-ES"/>
        </w:rPr>
        <w:t>Ann. N. Y. Acad. Sci.</w:t>
      </w:r>
      <w:r>
        <w:rPr>
          <w:i/>
          <w:iCs/>
          <w:lang w:eastAsia="es-ES"/>
        </w:rPr>
        <w:t xml:space="preserve"> </w:t>
      </w:r>
      <w:r w:rsidRPr="008553F5">
        <w:rPr>
          <w:bCs/>
          <w:lang w:eastAsia="es-ES"/>
        </w:rPr>
        <w:t>1064</w:t>
      </w:r>
      <w:r>
        <w:rPr>
          <w:bCs/>
          <w:lang w:eastAsia="es-ES"/>
        </w:rPr>
        <w:t xml:space="preserve"> (2005), pp. </w:t>
      </w:r>
      <w:r w:rsidRPr="008553F5">
        <w:rPr>
          <w:lang w:eastAsia="es-ES"/>
        </w:rPr>
        <w:t>134–148</w:t>
      </w:r>
    </w:p>
    <w:p w:rsidR="008553F5" w:rsidRDefault="008553F5" w:rsidP="00481C8E">
      <w:pPr>
        <w:pStyle w:val="Prrafodelista"/>
        <w:numPr>
          <w:ilvl w:val="0"/>
          <w:numId w:val="16"/>
        </w:numPr>
        <w:ind w:left="567" w:hanging="567"/>
        <w:rPr>
          <w:lang w:eastAsia="es-ES"/>
        </w:rPr>
      </w:pPr>
      <w:r w:rsidRPr="008553F5">
        <w:t>Talos, I., O’Donnell, L., Westin, C.F., Warfield, S.K., Wells III, W.M., Yoo, S., Panych, L., Golby, A., Mamata, H., Maier, S., Ratiu, P., Guttmann,</w:t>
      </w:r>
      <w:r>
        <w:t xml:space="preserve"> </w:t>
      </w:r>
      <w:r w:rsidRPr="008553F5">
        <w:t>C., Black, P.M., Jolesz, F., Kikinis, R., 2003. Diffusion tensor and</w:t>
      </w:r>
      <w:r>
        <w:t xml:space="preserve"> </w:t>
      </w:r>
      <w:r w:rsidRPr="008553F5">
        <w:t>functional MRI fusion with anatomical MRI for image-guided neurosurgery</w:t>
      </w:r>
      <w:r>
        <w:t xml:space="preserve">, </w:t>
      </w:r>
      <w:r w:rsidRPr="008553F5">
        <w:rPr>
          <w:i/>
        </w:rPr>
        <w:t>Ellis, R., Peters, T. (Eds.), MICCAI 2003. Springer-Verlag, Berlin, Heidelberg</w:t>
      </w:r>
      <w:r w:rsidRPr="008553F5">
        <w:t>, pp. 407– 415.</w:t>
      </w:r>
    </w:p>
    <w:p w:rsidR="003C1490" w:rsidRDefault="003C1490" w:rsidP="005A0D22">
      <w:pPr>
        <w:rPr>
          <w:lang w:eastAsia="es-ES"/>
        </w:rPr>
      </w:pPr>
    </w:p>
    <w:p w:rsidR="005A0D22" w:rsidRDefault="005A0D22" w:rsidP="005A0D22">
      <w:pPr>
        <w:rPr>
          <w:lang w:eastAsia="es-ES"/>
        </w:rPr>
      </w:pPr>
    </w:p>
    <w:p w:rsidR="005A0D22" w:rsidRDefault="005A0D22" w:rsidP="005A0D22">
      <w:pPr>
        <w:rPr>
          <w:lang w:eastAsia="es-ES"/>
        </w:rPr>
      </w:pPr>
    </w:p>
    <w:p w:rsidR="005A0D22" w:rsidRPr="005A0D22" w:rsidRDefault="005A0D22" w:rsidP="005A0D22">
      <w:pPr>
        <w:rPr>
          <w:lang w:eastAsia="es-ES"/>
        </w:rPr>
        <w:sectPr w:rsidR="005A0D22" w:rsidRPr="005A0D22" w:rsidSect="00C14E9D">
          <w:headerReference w:type="even" r:id="rId16"/>
          <w:headerReference w:type="default" r:id="rId17"/>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8" w:name="_Toc266382299"/>
      <w:r w:rsidR="00ED7C97" w:rsidRPr="00C6736B">
        <w:t>Imagen por tensor de esfuerzo</w:t>
      </w:r>
      <w:bookmarkEnd w:id="2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18"/>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9" w:name="_Toc266382300"/>
      <w:r>
        <w:lastRenderedPageBreak/>
        <w:t>Introducción</w:t>
      </w:r>
      <w:bookmarkEnd w:id="29"/>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coronaria, se le practican una series de pruebas diagnósticas, cada cual más específica pero también más invasiva o costosa.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 </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30" w:name="_Toc266382301"/>
      <w:r w:rsidRPr="00121CC6">
        <w:t>Técnicas para la detección del movimiento en MRI</w:t>
      </w:r>
      <w:bookmarkEnd w:id="30"/>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31" w:name="_Toc266382302"/>
      <w:r w:rsidRPr="00121CC6">
        <w:lastRenderedPageBreak/>
        <w:t>TMRI</w:t>
      </w:r>
      <w:bookmarkEnd w:id="31"/>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MRI pueden crearse sobre los tejidos marcadores magnéticos, o etiquetas. Así, cuando el tejido es observado después de un determinado tiempo, los cambios en la forma y posición de las etiquetas reflejan el movimiento del tejido.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imágenes adquiridas posteriormente.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imágenes de resonancia magnética. </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32" w:name="_Toc266382303"/>
      <w:r w:rsidRPr="00121CC6">
        <w:t>PCMRI</w:t>
      </w:r>
      <w:bookmarkEnd w:id="32"/>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aliasing y la eliminación involuntaria de señales.</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33" w:name="_Toc266382304"/>
      <w:r>
        <w:t>M</w:t>
      </w:r>
      <w:r w:rsidRPr="00121CC6">
        <w:t>étodos de campo de gradiente pulsado</w:t>
      </w:r>
      <w:bookmarkEnd w:id="33"/>
    </w:p>
    <w:p w:rsidR="00121CC6" w:rsidRDefault="00121CC6" w:rsidP="00121CC6">
      <w:pPr>
        <w:rPr>
          <w:lang w:eastAsia="es-ES"/>
        </w:rPr>
      </w:pPr>
      <w:r w:rsidRPr="00121CC6">
        <w:rPr>
          <w:lang w:eastAsia="es-ES"/>
        </w:rPr>
        <w:br/>
        <w:t>La sensibilidad al movimiento inherente a la resonancia magnética fue reconocida poco después del propio fenómeno de resonancia magnética.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34" w:name="_Toc266382305"/>
      <w:r>
        <w:t>Estimación del t</w:t>
      </w:r>
      <w:r w:rsidR="00121CC6" w:rsidRPr="00121CC6">
        <w:t>ensor de esfuerzo</w:t>
      </w:r>
      <w:bookmarkEnd w:id="34"/>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 una matriz 3x3 cuyos elementos elementos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CA004E">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Pr="00121CC6">
        <w:rPr>
          <w:lang w:eastAsia="es-ES"/>
        </w:rPr>
        <w:t> según</w:t>
      </w:r>
      <w:r w:rsidR="00977485">
        <w:rPr>
          <w:lang w:eastAsia="es-ES"/>
        </w:rPr>
        <w:t>:</w:t>
      </w:r>
    </w:p>
    <w:p w:rsidR="00977485" w:rsidRDefault="00ED79DD"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ED79DD"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35" w:name="_Toc266382306"/>
      <w:r>
        <w:t>Interpolación</w:t>
      </w:r>
      <w:bookmarkEnd w:id="35"/>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cualquiera de las dos técnicas explicada</w:t>
      </w:r>
      <w:r>
        <w:rPr>
          <w:lang w:eastAsia="es-ES"/>
        </w:rPr>
        <w:t xml:space="preserve">s en la sección </w:t>
      </w:r>
      <w:r w:rsidR="00ED79DD">
        <w:rPr>
          <w:lang w:eastAsia="es-ES"/>
        </w:rPr>
        <w:fldChar w:fldCharType="begin"/>
      </w:r>
      <w:r>
        <w:rPr>
          <w:lang w:eastAsia="es-ES"/>
        </w:rPr>
        <w:instrText xml:space="preserve"> REF _Ref264641708 \r \h </w:instrText>
      </w:r>
      <w:r w:rsidR="00ED79DD">
        <w:rPr>
          <w:lang w:eastAsia="es-ES"/>
        </w:rPr>
      </w:r>
      <w:r w:rsidR="00ED79DD">
        <w:rPr>
          <w:lang w:eastAsia="es-ES"/>
        </w:rPr>
        <w:fldChar w:fldCharType="separate"/>
      </w:r>
      <w:r w:rsidR="00DA3081">
        <w:rPr>
          <w:lang w:eastAsia="es-ES"/>
        </w:rPr>
        <w:t xml:space="preserve">1.3.3 </w:t>
      </w:r>
      <w:r w:rsidR="00ED79DD">
        <w:rPr>
          <w:lang w:eastAsia="es-ES"/>
        </w:rPr>
        <w:fldChar w:fldCharType="end"/>
      </w:r>
      <w:r>
        <w:rPr>
          <w:lang w:eastAsia="es-ES"/>
        </w:rPr>
        <w:t>: interpolación lineal e interpolación log-euclídea.</w:t>
      </w:r>
    </w:p>
    <w:p w:rsidR="00CA004E" w:rsidRDefault="00CA004E" w:rsidP="00121CC6">
      <w:pPr>
        <w:rPr>
          <w:lang w:eastAsia="es-ES"/>
        </w:rPr>
      </w:pPr>
    </w:p>
    <w:p w:rsidR="00A476F0" w:rsidRDefault="00C42820" w:rsidP="00121CC6">
      <w:pPr>
        <w:rPr>
          <w:rFonts w:cstheme="minorHAnsi"/>
          <w:lang w:eastAsia="es-ES"/>
        </w:rPr>
      </w:pPr>
      <w:r>
        <w:rPr>
          <w:lang w:eastAsia="es-ES"/>
        </w:rPr>
        <w:t xml:space="preserve">Sin embargo, cabe destacar un método más, específico para tensores bidimensionales como el tensor de esfuerzo.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obtener los autovalores </w:t>
      </w:r>
      <w:r w:rsidR="00A476F0">
        <w:lastRenderedPageBreak/>
        <w:t xml:space="preserve">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6" w:name="_Toc266382307"/>
      <w:r w:rsidRPr="00121CC6">
        <w:t>Visualización</w:t>
      </w:r>
      <w:bookmarkEnd w:id="36"/>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por los autovalores de la matriz.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otro método de visualización, el tensor se representa interpretando los elementos del tensor.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 Así, en un cuadrado infinitesimal deformado sin cambio de área pueden aproximarse por la varia</w:t>
      </w:r>
      <w:r w:rsidR="003815BA">
        <w:rPr>
          <w:lang w:eastAsia="es-ES"/>
        </w:rPr>
        <w:t>ción del ángulo entre los ejes.</w:t>
      </w:r>
    </w:p>
    <w:p w:rsidR="00121CC6" w:rsidRPr="00121CC6" w:rsidRDefault="00121CC6" w:rsidP="00121CC6">
      <w:pPr>
        <w:rPr>
          <w:lang w:eastAsia="es-ES"/>
        </w:rPr>
      </w:pPr>
    </w:p>
    <w:p w:rsidR="00977485" w:rsidRDefault="00121CC6" w:rsidP="00121CC6">
      <w:pPr>
        <w:rPr>
          <w:lang w:eastAsia="es-ES"/>
        </w:rPr>
      </w:pPr>
      <w:r w:rsidRPr="00121CC6">
        <w:rPr>
          <w:lang w:eastAsia="es-ES"/>
        </w:rPr>
        <w:t>El tensor de esfuerzo se representa</w:t>
      </w:r>
      <w:r w:rsidR="003815BA">
        <w:rPr>
          <w:lang w:eastAsia="es-ES"/>
        </w:rPr>
        <w:t xml:space="preserve">, como se muestra en la </w:t>
      </w:r>
      <w:r w:rsidR="008B4923">
        <w:rPr>
          <w:lang w:eastAsia="es-ES"/>
        </w:rPr>
        <w:fldChar w:fldCharType="begin"/>
      </w:r>
      <w:r w:rsidR="008B4923">
        <w:rPr>
          <w:lang w:eastAsia="es-ES"/>
        </w:rPr>
        <w:instrText xml:space="preserve"> REF _Ref266448419 \h </w:instrText>
      </w:r>
      <w:r w:rsidR="008B4923">
        <w:rPr>
          <w:lang w:eastAsia="es-ES"/>
        </w:rPr>
      </w:r>
      <w:r w:rsidR="008B4923">
        <w:rPr>
          <w:lang w:eastAsia="es-ES"/>
        </w:rPr>
        <w:fldChar w:fldCharType="separate"/>
      </w:r>
      <w:r w:rsidR="00DA3081" w:rsidRPr="008B4923">
        <w:t xml:space="preserve">Figura </w:t>
      </w:r>
      <w:r w:rsidR="00DA3081">
        <w:rPr>
          <w:noProof/>
        </w:rPr>
        <w:t>2</w:t>
      </w:r>
      <w:r w:rsidR="00DA3081" w:rsidRPr="008B4923">
        <w:t>.</w:t>
      </w:r>
      <w:r w:rsidR="00DA3081">
        <w:rPr>
          <w:noProof/>
        </w:rPr>
        <w:t>1</w:t>
      </w:r>
      <w:r w:rsidR="008B4923">
        <w:rPr>
          <w:lang w:eastAsia="es-ES"/>
        </w:rPr>
        <w:fldChar w:fldCharType="end"/>
      </w:r>
      <w:r w:rsidRPr="00121CC6">
        <w:rPr>
          <w:lang w:eastAsia="es-ES"/>
        </w:rPr>
        <w:t xml:space="preserve"> por un rectángulo infinitesimal en cada voxel, cuyas diagonales se orientan según la dirección de los autovectores, y la longitud de cada diagonal viene dada por: </w:t>
      </w:r>
    </w:p>
    <w:p w:rsidR="00977485" w:rsidRDefault="00ED79DD"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w:t>
      </w:r>
      <w:r w:rsidRPr="00121CC6">
        <w:rPr>
          <w:lang w:eastAsia="es-ES"/>
        </w:rPr>
        <w:lastRenderedPageBreak/>
        <w:t>normalizado en cada instante. El cuadrado tendrá un lado mínimo de L/4, y máximo de L.</w:t>
      </w:r>
    </w:p>
    <w:p w:rsidR="00121CC6" w:rsidRPr="00121CC6" w:rsidRDefault="008B4923" w:rsidP="00121CC6">
      <w:pPr>
        <w:rPr>
          <w:lang w:eastAsia="es-ES"/>
        </w:rPr>
      </w:pPr>
      <w:r>
        <w:rPr>
          <w:noProof/>
        </w:rPr>
        <w:pict>
          <v:shape id="_x0000_s1029" type="#_x0000_t202" style="position:absolute;left:0;text-align:left;margin-left:111.1pt;margin-top:133.5pt;width:187.25pt;height:21pt;z-index:251665408" stroked="f">
            <v:textbox style="mso-fit-shape-to-text:t" inset="0,0,0,0">
              <w:txbxContent>
                <w:p w:rsidR="00DA3081" w:rsidRPr="008B4923" w:rsidRDefault="00DA3081" w:rsidP="008B4923">
                  <w:pPr>
                    <w:pStyle w:val="Epgrafe"/>
                    <w:rPr>
                      <w:noProof/>
                      <w:color w:val="auto"/>
                      <w:sz w:val="24"/>
                    </w:rPr>
                  </w:pPr>
                  <w:bookmarkStart w:id="37" w:name="_Ref266448419"/>
                  <w:bookmarkStart w:id="38" w:name="_Toc266448529"/>
                  <w:r w:rsidRPr="008B4923">
                    <w:rPr>
                      <w:color w:val="auto"/>
                    </w:rPr>
                    <w:t xml:space="preserve">Figura </w:t>
                  </w:r>
                  <w:r w:rsidRPr="008B4923">
                    <w:rPr>
                      <w:color w:val="auto"/>
                    </w:rPr>
                    <w:fldChar w:fldCharType="begin"/>
                  </w:r>
                  <w:r w:rsidRPr="008B4923">
                    <w:rPr>
                      <w:color w:val="auto"/>
                    </w:rPr>
                    <w:instrText xml:space="preserve"> STYLEREF 1 \s </w:instrText>
                  </w:r>
                  <w:r w:rsidRPr="008B4923">
                    <w:rPr>
                      <w:color w:val="auto"/>
                    </w:rPr>
                    <w:fldChar w:fldCharType="separate"/>
                  </w:r>
                  <w:r>
                    <w:rPr>
                      <w:noProof/>
                      <w:color w:val="auto"/>
                    </w:rPr>
                    <w:t>2</w:t>
                  </w:r>
                  <w:r w:rsidRPr="008B4923">
                    <w:rPr>
                      <w:color w:val="auto"/>
                    </w:rPr>
                    <w:fldChar w:fldCharType="end"/>
                  </w:r>
                  <w:r w:rsidRPr="008B4923">
                    <w:rPr>
                      <w:color w:val="auto"/>
                    </w:rPr>
                    <w:t>.</w:t>
                  </w:r>
                  <w:r w:rsidRPr="008B4923">
                    <w:rPr>
                      <w:color w:val="auto"/>
                    </w:rPr>
                    <w:fldChar w:fldCharType="begin"/>
                  </w:r>
                  <w:r w:rsidRPr="008B4923">
                    <w:rPr>
                      <w:color w:val="auto"/>
                    </w:rPr>
                    <w:instrText xml:space="preserve"> SEQ Figura \* ARABIC \s 1 </w:instrText>
                  </w:r>
                  <w:r w:rsidRPr="008B4923">
                    <w:rPr>
                      <w:color w:val="auto"/>
                    </w:rPr>
                    <w:fldChar w:fldCharType="separate"/>
                  </w:r>
                  <w:r>
                    <w:rPr>
                      <w:noProof/>
                      <w:color w:val="auto"/>
                    </w:rPr>
                    <w:t>1</w:t>
                  </w:r>
                  <w:r w:rsidRPr="008B4923">
                    <w:rPr>
                      <w:color w:val="auto"/>
                    </w:rPr>
                    <w:fldChar w:fldCharType="end"/>
                  </w:r>
                  <w:bookmarkEnd w:id="37"/>
                  <w:r w:rsidRPr="008B4923">
                    <w:rPr>
                      <w:color w:val="auto"/>
                    </w:rPr>
                    <w:t>. Representación de glifos 2D</w:t>
                  </w:r>
                  <w:bookmarkEnd w:id="38"/>
                </w:p>
              </w:txbxContent>
            </v:textbox>
            <w10:wrap type="topAndBottom"/>
          </v:shape>
        </w:pict>
      </w:r>
      <w:r>
        <w:rPr>
          <w:noProof/>
          <w:lang w:eastAsia="es-ES"/>
        </w:rPr>
        <w:drawing>
          <wp:anchor distT="0" distB="0" distL="114300" distR="114300" simplePos="0" relativeHeight="251658240" behindDoc="0" locked="0" layoutInCell="1" allowOverlap="1">
            <wp:simplePos x="0" y="0"/>
            <wp:positionH relativeFrom="column">
              <wp:posOffset>1477645</wp:posOffset>
            </wp:positionH>
            <wp:positionV relativeFrom="paragraph">
              <wp:posOffset>-267970</wp:posOffset>
            </wp:positionV>
            <wp:extent cx="2033270" cy="1906270"/>
            <wp:effectExtent l="19050" t="0" r="5080" b="0"/>
            <wp:wrapTopAndBottom/>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srcRect/>
                    <a:stretch>
                      <a:fillRect/>
                    </a:stretch>
                  </pic:blipFill>
                  <pic:spPr bwMode="auto">
                    <a:xfrm>
                      <a:off x="0" y="0"/>
                      <a:ext cx="2033270" cy="1906270"/>
                    </a:xfrm>
                    <a:prstGeom prst="rect">
                      <a:avLst/>
                    </a:prstGeom>
                    <a:noFill/>
                    <a:ln w="9525">
                      <a:noFill/>
                      <a:miter lim="800000"/>
                      <a:headEnd/>
                      <a:tailEnd/>
                    </a:ln>
                  </pic:spPr>
                </pic:pic>
              </a:graphicData>
            </a:graphic>
          </wp:anchor>
        </w:drawing>
      </w: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Pr="00121CC6" w:rsidRDefault="00121CC6" w:rsidP="00121CC6">
      <w:pPr>
        <w:rPr>
          <w:lang w:eastAsia="es-ES"/>
        </w:rPr>
      </w:pPr>
    </w:p>
    <w:p w:rsidR="00121CC6" w:rsidRDefault="00121CC6" w:rsidP="00121CC6">
      <w:pPr>
        <w:rPr>
          <w:lang w:eastAsia="es-ES"/>
        </w:rPr>
      </w:pPr>
      <w:r w:rsidRPr="00121CC6">
        <w:rPr>
          <w:lang w:eastAsia="es-ES"/>
        </w:rPr>
        <w:t xml:space="preserve">Una tercera modalidad simula el esfuerzo mediante un modelo matemático. </w:t>
      </w:r>
      <w:r w:rsidR="00266B87">
        <w:rPr>
          <w:lang w:eastAsia="es-ES"/>
        </w:rPr>
        <w:t>Se</w:t>
      </w:r>
      <w:r w:rsidRPr="00121CC6">
        <w:rPr>
          <w:lang w:eastAsia="es-ES"/>
        </w:rPr>
        <w:t xml:space="preserve"> </w:t>
      </w:r>
      <w:r w:rsidR="00266B87">
        <w:rPr>
          <w:lang w:eastAsia="es-ES"/>
        </w:rPr>
        <w:t>muestran</w:t>
      </w:r>
      <w:r w:rsidRPr="00121CC6">
        <w:rPr>
          <w:lang w:eastAsia="es-ES"/>
        </w:rPr>
        <w:t xml:space="preserve"> dos cilindros concéntricos que representan los bordes de la pared ventricular. Los radios de estos cilindros varían con el tiempo según una función sinsusoidal. La altura también varía con el tiempo, de forma que el volumen</w:t>
      </w:r>
      <w:r w:rsidR="00266B87">
        <w:rPr>
          <w:lang w:eastAsia="es-ES"/>
        </w:rPr>
        <w:t xml:space="preserve"> total</w:t>
      </w:r>
      <w:r w:rsidRPr="00121CC6">
        <w:rPr>
          <w:lang w:eastAsia="es-ES"/>
        </w:rPr>
        <w:t xml:space="preserve"> permanece constante. En este modelo, se representa el esfuerzo en el grosor de la pared ventricular, es decir, en el espacio entre ambos cilindros, y se suele representar mediante elipsoides. </w:t>
      </w:r>
    </w:p>
    <w:p w:rsidR="00EE74F6" w:rsidRDefault="00EE74F6" w:rsidP="00121CC6">
      <w:pPr>
        <w:rPr>
          <w:lang w:eastAsia="es-ES"/>
        </w:rPr>
      </w:pPr>
    </w:p>
    <w:p w:rsidR="00EE74F6" w:rsidRPr="00121CC6" w:rsidRDefault="00EE74F6" w:rsidP="00121CC6">
      <w:pPr>
        <w:rPr>
          <w:lang w:eastAsia="es-ES"/>
        </w:rPr>
      </w:pPr>
    </w:p>
    <w:p w:rsidR="00CA004E" w:rsidRDefault="00121CC6" w:rsidP="00A13229">
      <w:pPr>
        <w:pStyle w:val="Ttulo2"/>
      </w:pPr>
      <w:bookmarkStart w:id="39" w:name="_Toc266382308"/>
      <w:r w:rsidRPr="00121CC6">
        <w:t>Aplicaciones</w:t>
      </w:r>
      <w:bookmarkEnd w:id="39"/>
    </w:p>
    <w:p w:rsidR="00CA004E" w:rsidRDefault="00CA004E" w:rsidP="00121CC6">
      <w:pPr>
        <w:rPr>
          <w:lang w:eastAsia="es-ES"/>
        </w:rPr>
      </w:pPr>
    </w:p>
    <w:p w:rsidR="00121CC6" w:rsidRDefault="00121CC6" w:rsidP="00C6736B">
      <w:pPr>
        <w:pStyle w:val="Ttulo3"/>
      </w:pPr>
      <w:bookmarkStart w:id="40" w:name="_Toc266382309"/>
      <w:r w:rsidRPr="00121CC6">
        <w:t>Enfermedad cardiaca isquémica</w:t>
      </w:r>
      <w:bookmarkEnd w:id="40"/>
    </w:p>
    <w:p w:rsidR="00121CC6" w:rsidRDefault="00121CC6" w:rsidP="00121CC6">
      <w:pPr>
        <w:rPr>
          <w:lang w:eastAsia="es-ES"/>
        </w:rPr>
      </w:pPr>
    </w:p>
    <w:p w:rsidR="00121CC6" w:rsidRDefault="00121CC6" w:rsidP="00121CC6">
      <w:pPr>
        <w:rPr>
          <w:lang w:eastAsia="es-ES"/>
        </w:rPr>
      </w:pPr>
      <w:r w:rsidRPr="00121CC6">
        <w:rPr>
          <w:lang w:eastAsia="es-ES"/>
        </w:rPr>
        <w:t xml:space="preserve">Pese a los intentos de implementar nuevos métodos de ultrasonidos cardiacos para cuantificar la isquemia, la evaluación clínica rutinaria de la función regional en enfermedades cardiacas isquémicas se basa típicamente en la </w:t>
      </w:r>
      <w:r w:rsidRPr="00121CC6">
        <w:rPr>
          <w:lang w:eastAsia="es-ES"/>
        </w:rPr>
        <w:lastRenderedPageBreak/>
        <w:t>evaluación visual del movimiento y el engrosamiento de las paredes. Sin embargo, se han demostrado las limitaciones del ojo humano en la evaluación de los complejos cambios en la deformación regional del miocardio. </w:t>
      </w:r>
    </w:p>
    <w:p w:rsidR="00121CC6" w:rsidRPr="00121CC6" w:rsidRDefault="00121CC6" w:rsidP="00121CC6">
      <w:pPr>
        <w:rPr>
          <w:lang w:eastAsia="es-ES"/>
        </w:rPr>
      </w:pPr>
    </w:p>
    <w:p w:rsidR="00EE74F6" w:rsidRDefault="00121CC6" w:rsidP="00EE74F6">
      <w:pPr>
        <w:rPr>
          <w:lang w:eastAsia="es-ES"/>
        </w:rPr>
      </w:pPr>
      <w:r w:rsidRPr="00121CC6">
        <w:rPr>
          <w:lang w:eastAsia="es-ES"/>
        </w:rPr>
        <w:t>Así, parámetros como el engrosamiento post-sistólico, importante para cuantificar la isquemia regional, pueden no ser mostrados por sistemas de ultrasonidos con una baja tasa de adquisición de imágenes o, si se muestran, pueden no ser apreciados visualmente. Hay una necesidad de cuantificar completamente los cambios regionales en la deformación inducidos por la isquemia. La imagen por tasa de esfuerzo permite la cuantificación de la deformación longitudinal en toda la pared del miocardio, mientras que en la dirección radial puede aplicarse a los segmentos medio</w:t>
      </w:r>
      <w:r w:rsidR="00EE74F6">
        <w:rPr>
          <w:lang w:eastAsia="es-ES"/>
        </w:rPr>
        <w:t xml:space="preserve"> y basal de la pared posterior.</w:t>
      </w:r>
      <w:r w:rsidR="00EE74F6">
        <w:rPr>
          <w:lang w:eastAsia="es-ES"/>
        </w:rPr>
        <w:br w:type="page"/>
      </w:r>
    </w:p>
    <w:p w:rsidR="00121CC6" w:rsidRPr="00121CC6" w:rsidRDefault="00121CC6" w:rsidP="00121CC6">
      <w:pPr>
        <w:rPr>
          <w:lang w:eastAsia="es-ES"/>
        </w:rPr>
      </w:pPr>
      <w:r w:rsidRPr="00121CC6">
        <w:rPr>
          <w:lang w:eastAsia="es-ES"/>
        </w:rPr>
        <w:lastRenderedPageBreak/>
        <w:t>La secuencia de cambios en la deformación inducidos por la isquemia aguda ha sido bien definida por estudios experimentales con ultrasonidos. La isquemia aguda induce tanto un estrechamiento sistólico temprano como un retraso en el inicio del engrosamiento sistólico. También hay un decrecimiento progresivo en la magnitud del engrosamiento sistólico.</w:t>
      </w:r>
    </w:p>
    <w:p w:rsidR="00121CC6" w:rsidRDefault="00121CC6" w:rsidP="00121CC6">
      <w:pPr>
        <w:rPr>
          <w:lang w:eastAsia="es-ES"/>
        </w:rPr>
      </w:pPr>
    </w:p>
    <w:p w:rsidR="00121CC6" w:rsidRPr="00121CC6" w:rsidRDefault="00121CC6" w:rsidP="00121CC6">
      <w:pPr>
        <w:rPr>
          <w:lang w:eastAsia="es-ES"/>
        </w:rPr>
      </w:pPr>
      <w:r w:rsidRPr="00121CC6">
        <w:rPr>
          <w:lang w:eastAsia="es-ES"/>
        </w:rPr>
        <w:t>El aturdimiento miocárdico tiene un patrón de deformación en reposo anormal, similar al del miocardio isquémico. Sin embargo, con una dosis baja de dobutamina, la respuesta del miocardio aturdido frente al isquémico es completamente diferente.</w:t>
      </w:r>
    </w:p>
    <w:p w:rsidR="00121CC6" w:rsidRDefault="00121CC6" w:rsidP="00121CC6">
      <w:pPr>
        <w:rPr>
          <w:lang w:eastAsia="es-ES"/>
        </w:rPr>
      </w:pPr>
    </w:p>
    <w:p w:rsidR="00121CC6" w:rsidRDefault="00121CC6" w:rsidP="00121CC6">
      <w:pPr>
        <w:rPr>
          <w:lang w:eastAsia="es-ES"/>
        </w:rPr>
      </w:pPr>
      <w:r w:rsidRPr="00121CC6">
        <w:rPr>
          <w:lang w:eastAsia="es-ES"/>
        </w:rPr>
        <w:t>El miocardio infartado también tiene propiedades de deformación anormales en la sístole y la diástole temprana. Se puede diferenciar un infarto transmural de uno no transmural combinando un estudio de referencia con otro con una dosis baja de dobutamina.</w:t>
      </w:r>
    </w:p>
    <w:p w:rsidR="00E85E5B" w:rsidRDefault="00E85E5B" w:rsidP="00121CC6">
      <w:pPr>
        <w:rPr>
          <w:lang w:eastAsia="es-ES"/>
        </w:rPr>
      </w:pPr>
    </w:p>
    <w:p w:rsidR="00EE74F6" w:rsidRPr="00121CC6" w:rsidRDefault="00EE74F6" w:rsidP="00121CC6">
      <w:pPr>
        <w:rPr>
          <w:lang w:eastAsia="es-ES"/>
        </w:rPr>
      </w:pPr>
    </w:p>
    <w:p w:rsidR="00121CC6" w:rsidRDefault="00121CC6" w:rsidP="00C6736B">
      <w:pPr>
        <w:pStyle w:val="Ttulo3"/>
      </w:pPr>
      <w:bookmarkStart w:id="41" w:name="_Toc266382310"/>
      <w:r w:rsidRPr="00121CC6">
        <w:t>Enfermedades de las válvulas cardiacas</w:t>
      </w:r>
      <w:bookmarkEnd w:id="41"/>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enfermedades en las válvulas cardiacas, como la estenosis o la regurgitación, pueden alterar los índices de deformación regional de varias formas. Esto refleja las complejas interacciones entre los cambios en la precarga y las postcarga y los cambios en la contractilidad.</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aproximaciones por imagen tradicionales se han basado en la interpretación visual del movimiento radial del miocardio y su engrosamiento. Esta aproximación no es óptima, ya que no se evalúan otras características que pueden ser importantes en el diagnóstico.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experiencias clínicas con índices de deformación en pacientes con estenosis aórtica mostraron que la reducción en la deformación longitudinal sistólica estaba asociada con el área de la válvula aórtica y el volumen de latido. Los índices de deformación regional podrían ayudar a discriminar entre los pacientes sin y con enfermedad arterial coronaria, que tienen la misma área valvular aórtica, identificando cambios en la deformación asociados a la isquemia en los segmentos de riesgo.</w:t>
      </w:r>
    </w:p>
    <w:p w:rsidR="00121CC6" w:rsidRDefault="00121CC6" w:rsidP="00121CC6">
      <w:pPr>
        <w:rPr>
          <w:lang w:eastAsia="es-ES"/>
        </w:rPr>
      </w:pPr>
    </w:p>
    <w:p w:rsidR="00EE74F6" w:rsidRPr="00121CC6" w:rsidRDefault="00EE74F6" w:rsidP="00121CC6">
      <w:pPr>
        <w:rPr>
          <w:lang w:eastAsia="es-ES"/>
        </w:rPr>
      </w:pPr>
    </w:p>
    <w:p w:rsidR="00121CC6" w:rsidRDefault="00121CC6" w:rsidP="00C6736B">
      <w:pPr>
        <w:pStyle w:val="Ttulo3"/>
      </w:pPr>
      <w:bookmarkStart w:id="42" w:name="_Toc266382311"/>
      <w:r w:rsidRPr="00121CC6">
        <w:t xml:space="preserve">Función </w:t>
      </w:r>
      <w:r w:rsidRPr="00E85E5B">
        <w:rPr>
          <w:rFonts w:eastAsiaTheme="majorEastAsia"/>
        </w:rPr>
        <w:t>d</w:t>
      </w:r>
      <w:r w:rsidRPr="00121CC6">
        <w:t>iastólica</w:t>
      </w:r>
      <w:bookmarkEnd w:id="42"/>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pueden usar los datos del flujo sanguíneo transmitral y de la vena pulmonar para detectar cambios globales en el llenado del ventrículo izquierdo. </w:t>
      </w:r>
      <w:r w:rsidRPr="00121CC6">
        <w:rPr>
          <w:lang w:eastAsia="es-ES"/>
        </w:rPr>
        <w:lastRenderedPageBreak/>
        <w:t>Parámetros como la acumulación de sangre o el movimiento local y el estrechamiento de las peredes podrían reflejar cambios locales inducidos por el llenado.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Se ha comprobado que en casos de isquemia aguda, hasta un 40% de los segmentos pueden tener anomalías medibles en el movimiento diastólico regional, pese a que los índices de acumulación sanguínea permanecen normales. Se ha demostrado también que la velocidad diastólica obtenida en esqueleto fibroso del corazón se reduce progresivamente con la edad, y que es baja en la hipertrofia patológica del ventrículo izquierdo y en pacientes con cardiomiopatías restrictivas.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el miocardio, los cambios regionales pueden ser indicativos de una enfermedad regional o pueden aparecer de forma natural por la edad.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cambios en los perfiles de velocidad pueden permitir diferenciar diferentes formas de hipertrofia miocárdica y pueden ayudar a diferenciar la pericarditis constrictiva de la cardiomiopatía restrictiva.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Una ventaja del uso de imagen por tasa de esfuerzo en el estudio de eventos diastólicos es que ofrecen la deformación en tiempo real con una resolución temporal muy alta en comparación con otras modalidades de imagen no invasivas. Esto es importante en el estudio de la diástole, ya que las deformaciones tienen una amplitud alta y una duración muy corta.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Estudios clínicos recientes han demostrado que la imagen por tensor de esfuerzo puede diferenciar entre pacientes con hipertensión y sujetos control y, en pacientes con hipertensión, diferenciar entre aquellos con disfunción diastólica y sin ella.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anomalías regionales en la deformación durante el llenado son también habituales en cardiomiopatías. Se ha demostrado que en pacientes con llenado restrictivo aparece un patrón complejo de alteraciones en los perfiles de tasa de esfuerzo.</w:t>
      </w:r>
    </w:p>
    <w:p w:rsidR="00121CC6" w:rsidRDefault="00121CC6" w:rsidP="00121CC6">
      <w:pPr>
        <w:rPr>
          <w:lang w:eastAsia="es-ES"/>
        </w:rPr>
      </w:pPr>
    </w:p>
    <w:p w:rsidR="00EE74F6" w:rsidRDefault="00EE74F6" w:rsidP="00121CC6">
      <w:pPr>
        <w:rPr>
          <w:lang w:eastAsia="es-ES"/>
        </w:rPr>
      </w:pPr>
    </w:p>
    <w:p w:rsidR="00121CC6" w:rsidRPr="00121CC6" w:rsidRDefault="00121CC6" w:rsidP="00C6736B">
      <w:pPr>
        <w:pStyle w:val="Ttulo3"/>
      </w:pPr>
      <w:bookmarkStart w:id="43" w:name="_Toc266382312"/>
      <w:r w:rsidRPr="00121CC6">
        <w:t>Cardiomiopatías</w:t>
      </w:r>
      <w:bookmarkEnd w:id="43"/>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han publicado diversos estudios sobre la aplicación de la tasa de esfuerzo en cardiomiopatía hipertrófica y dilatada. El grosor de las paredes en la cardiomiopatía hipertrófica hace a esta afección particularmente adecuada para los estudios de imagen de tasa de esfuerzo. Esta modalidad ha demostrado mostrado mejor comportamiento que los datos de perfil de velocidad regional a la hora de detectar anomalías regionales en pacientes con hipertrofia septal </w:t>
      </w:r>
      <w:r w:rsidRPr="00121CC6">
        <w:rPr>
          <w:lang w:eastAsia="es-ES"/>
        </w:rPr>
        <w:lastRenderedPageBreak/>
        <w:t>asimétrica, y para discriminar la cardiomiopatía hipertrófica de la hipertrofia fisiológica.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imagen de tasa de esfuerzo también ha demostrado ser mejor que otras técnicas como la ecocardiografía de modo M o los datos de velocidad a la hora de detectar cambios en la función regional, ya sea tras una ablación septal o en la detección de la regresión de la hipertrofia tras un tratamiento con antioxidantes en la cardiomiopatía hipertrófica.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aplicación de la imagen por tasa de esfuerzo al estudio de las cardiomiopatías dilatadas ha resultado, en cambio, muy complicado.</w:t>
      </w:r>
    </w:p>
    <w:p w:rsidR="008D34AD" w:rsidRDefault="008D34AD">
      <w:pPr>
        <w:tabs>
          <w:tab w:val="clear" w:pos="1701"/>
        </w:tabs>
        <w:spacing w:line="276" w:lineRule="auto"/>
        <w:ind w:firstLine="0"/>
        <w:contextualSpacing w:val="0"/>
        <w:jc w:val="left"/>
        <w:rPr>
          <w:rFonts w:ascii="Times New Roman" w:eastAsia="Times New Roman" w:hAnsi="Times New Roman" w:cs="Times New Roman"/>
          <w:szCs w:val="24"/>
          <w:lang w:eastAsia="es-ES"/>
        </w:rPr>
      </w:pPr>
      <w:r>
        <w:rPr>
          <w:rFonts w:ascii="Times New Roman" w:eastAsia="Times New Roman" w:hAnsi="Times New Roman" w:cs="Times New Roman"/>
          <w:szCs w:val="24"/>
          <w:lang w:eastAsia="es-ES"/>
        </w:rPr>
        <w:br w:type="page"/>
      </w:r>
    </w:p>
    <w:p w:rsidR="008D34AD" w:rsidRDefault="008D34AD" w:rsidP="008D34AD">
      <w:pPr>
        <w:pStyle w:val="Ttulo2"/>
        <w:rPr>
          <w:lang w:eastAsia="es-ES"/>
        </w:rPr>
      </w:pPr>
      <w:bookmarkStart w:id="44" w:name="_Toc266382313"/>
      <w:r>
        <w:rPr>
          <w:lang w:eastAsia="es-ES"/>
        </w:rPr>
        <w:lastRenderedPageBreak/>
        <w:t>Referencias</w:t>
      </w:r>
      <w:bookmarkEnd w:id="44"/>
    </w:p>
    <w:p w:rsidR="008D34AD" w:rsidRDefault="008D34AD" w:rsidP="008D34AD">
      <w:pPr>
        <w:rPr>
          <w:lang w:eastAsia="es-ES"/>
        </w:rPr>
      </w:pPr>
    </w:p>
    <w:p w:rsidR="00195F2F" w:rsidRPr="00123247" w:rsidRDefault="00195F2F" w:rsidP="00195F2F">
      <w:pPr>
        <w:pStyle w:val="Prrafodelista"/>
        <w:numPr>
          <w:ilvl w:val="0"/>
          <w:numId w:val="17"/>
        </w:numPr>
        <w:ind w:left="567" w:hanging="567"/>
        <w:rPr>
          <w:lang w:eastAsia="es-ES"/>
        </w:rPr>
      </w:pPr>
      <w:r w:rsidRPr="00123247">
        <w:rPr>
          <w:lang w:eastAsia="es-ES"/>
        </w:rPr>
        <w:t xml:space="preserve">Ozturk, C., J.A. Derbyshire, and E.R.M. McVeigh, </w:t>
      </w:r>
      <w:r w:rsidRPr="00123247">
        <w:rPr>
          <w:bCs/>
          <w:i/>
          <w:iCs/>
          <w:lang w:eastAsia="es-ES"/>
        </w:rPr>
        <w:t>Estimating motion from MRI data</w:t>
      </w:r>
      <w:r w:rsidRPr="00123247">
        <w:rPr>
          <w:i/>
          <w:iCs/>
          <w:lang w:eastAsia="es-ES"/>
        </w:rPr>
        <w:t xml:space="preserve">. </w:t>
      </w:r>
      <w:r w:rsidRPr="00123247">
        <w:rPr>
          <w:i/>
          <w:lang w:eastAsia="es-ES"/>
        </w:rPr>
        <w:t>Proceedings of the IEEE</w:t>
      </w:r>
      <w:r w:rsidRPr="00123247">
        <w:rPr>
          <w:lang w:eastAsia="es-ES"/>
        </w:rPr>
        <w:t xml:space="preserve"> </w:t>
      </w:r>
      <w:r w:rsidRPr="00123247">
        <w:rPr>
          <w:bCs/>
          <w:lang w:eastAsia="es-ES"/>
        </w:rPr>
        <w:t>91</w:t>
      </w:r>
      <w:r w:rsidRPr="00123247">
        <w:rPr>
          <w:lang w:eastAsia="es-ES"/>
        </w:rPr>
        <w:t>(10) (2003), pp. 1627-1648</w:t>
      </w:r>
    </w:p>
    <w:p w:rsidR="00195F2F" w:rsidRDefault="00195F2F" w:rsidP="00195F2F">
      <w:pPr>
        <w:pStyle w:val="Prrafodelista"/>
        <w:numPr>
          <w:ilvl w:val="0"/>
          <w:numId w:val="17"/>
        </w:numPr>
        <w:ind w:left="567" w:hanging="567"/>
        <w:rPr>
          <w:ins w:id="45" w:author="Pablo" w:date="2010-07-08T19:02:00Z"/>
          <w:lang w:eastAsia="es-ES"/>
        </w:rPr>
      </w:pPr>
      <w:r w:rsidRPr="00123247">
        <w:rPr>
          <w:lang w:eastAsia="es-ES"/>
        </w:rPr>
        <w:t xml:space="preserve">Guttman M.A., E.A. Zerhouni, and E.R. McVeigh. Analysis of cardiac function from MR images, </w:t>
      </w:r>
      <w:r w:rsidRPr="00123247">
        <w:rPr>
          <w:i/>
          <w:lang w:eastAsia="es-ES"/>
        </w:rPr>
        <w:t>IEEE Comput. Graphics</w:t>
      </w:r>
      <w:r w:rsidRPr="00F94565">
        <w:rPr>
          <w:i/>
          <w:lang w:eastAsia="es-ES"/>
        </w:rPr>
        <w:t xml:space="preserve"> Applic</w:t>
      </w:r>
      <w:r w:rsidRPr="00F94565">
        <w:rPr>
          <w:lang w:eastAsia="es-ES"/>
        </w:rPr>
        <w:t>.</w:t>
      </w:r>
      <w:r>
        <w:rPr>
          <w:lang w:eastAsia="es-ES"/>
        </w:rPr>
        <w:t xml:space="preserve"> (</w:t>
      </w:r>
      <w:r w:rsidRPr="00F94565">
        <w:rPr>
          <w:lang w:eastAsia="es-ES"/>
        </w:rPr>
        <w:t>1997</w:t>
      </w:r>
      <w:r>
        <w:rPr>
          <w:lang w:eastAsia="es-ES"/>
        </w:rPr>
        <w:t>), pp. 30-38.</w:t>
      </w:r>
    </w:p>
    <w:p w:rsidR="00195F2F" w:rsidRPr="00123247" w:rsidRDefault="00195F2F" w:rsidP="00195F2F">
      <w:pPr>
        <w:pStyle w:val="Prrafodelista"/>
        <w:numPr>
          <w:ilvl w:val="0"/>
          <w:numId w:val="17"/>
        </w:numPr>
        <w:ind w:left="567" w:hanging="567"/>
        <w:rPr>
          <w:lang w:eastAsia="es-ES"/>
        </w:rPr>
      </w:pPr>
      <w:r w:rsidRPr="00123247">
        <w:rPr>
          <w:lang w:eastAsia="es-ES"/>
        </w:rPr>
        <w:t>B. Wuensche and R. Lobb. A toolkit for the visualization of stress and strain tensor ﬁelds in biological tissue, Proceedings of VIP (1999).</w:t>
      </w:r>
    </w:p>
    <w:p w:rsidR="00195F2F" w:rsidRPr="00123247" w:rsidRDefault="00195F2F" w:rsidP="00195F2F">
      <w:pPr>
        <w:pStyle w:val="Prrafodelista"/>
        <w:numPr>
          <w:ilvl w:val="0"/>
          <w:numId w:val="17"/>
        </w:numPr>
        <w:ind w:left="567" w:hanging="567"/>
        <w:rPr>
          <w:lang w:eastAsia="es-ES"/>
        </w:rPr>
      </w:pPr>
      <w:r w:rsidRPr="00123247">
        <w:rPr>
          <w:lang w:eastAsia="es-ES"/>
        </w:rPr>
        <w:t xml:space="preserve">A. Bajo, MJ. Ledesma Carbayo, C. Santa Marta, E. Pérez David, MA. García Fernández, M. Desco, A. Santos, Cardiac motion analysis from magnetic resonance imaging: cine magnetic resonance versus tagged magnetic resonance, </w:t>
      </w:r>
      <w:r w:rsidRPr="00123247">
        <w:rPr>
          <w:i/>
          <w:lang w:eastAsia="es-ES"/>
        </w:rPr>
        <w:t>Computers in Cardiology</w:t>
      </w:r>
      <w:r w:rsidRPr="00123247">
        <w:rPr>
          <w:lang w:eastAsia="es-ES"/>
        </w:rPr>
        <w:t xml:space="preserve"> 34 (2007), pp. 81-84.</w:t>
      </w:r>
    </w:p>
    <w:p w:rsidR="00195F2F" w:rsidRPr="00123247" w:rsidRDefault="00195F2F" w:rsidP="00195F2F">
      <w:pPr>
        <w:pStyle w:val="Prrafodelista"/>
        <w:numPr>
          <w:ilvl w:val="0"/>
          <w:numId w:val="17"/>
        </w:numPr>
        <w:ind w:left="567" w:hanging="567"/>
        <w:rPr>
          <w:lang w:eastAsia="es-ES"/>
        </w:rPr>
      </w:pPr>
      <w:r w:rsidRPr="008D34AD">
        <w:rPr>
          <w:lang w:eastAsia="es-ES"/>
        </w:rPr>
        <w:t>G. Vegas-Sánchez-Ferrero</w:t>
      </w:r>
      <w:r>
        <w:rPr>
          <w:lang w:eastAsia="es-ES"/>
        </w:rPr>
        <w:t xml:space="preserve">, A. Tristán Vega, L. Cordero Grande, P. Casaseca </w:t>
      </w:r>
      <w:r w:rsidRPr="00123247">
        <w:rPr>
          <w:lang w:eastAsia="es-ES"/>
        </w:rPr>
        <w:t xml:space="preserve">de la Higuera, S. Aja Fernández, M. Martín Fernández, C. Alberola López, Strain rate tensor estimation in cine cardiac MRI </w:t>
      </w:r>
      <w:r>
        <w:rPr>
          <w:lang w:eastAsia="es-ES"/>
        </w:rPr>
        <w:t>base</w:t>
      </w:r>
      <w:r w:rsidRPr="00123247">
        <w:rPr>
          <w:lang w:eastAsia="es-ES"/>
        </w:rPr>
        <w:t>d</w:t>
      </w:r>
      <w:r>
        <w:rPr>
          <w:lang w:eastAsia="es-ES"/>
        </w:rPr>
        <w:t xml:space="preserve"> </w:t>
      </w:r>
      <w:r w:rsidRPr="00123247">
        <w:rPr>
          <w:lang w:eastAsia="es-ES"/>
        </w:rPr>
        <w:t xml:space="preserve">on elastic image registration, </w:t>
      </w:r>
      <w:r w:rsidRPr="00123247">
        <w:rPr>
          <w:i/>
          <w:lang w:eastAsia="es-ES"/>
        </w:rPr>
        <w:t>IEEE Computer Society Conference on Computer Vision and Pattern Recognition Workshops</w:t>
      </w:r>
      <w:r w:rsidRPr="00123247">
        <w:rPr>
          <w:lang w:eastAsia="es-ES"/>
        </w:rPr>
        <w:t xml:space="preserve"> (2008).</w:t>
      </w:r>
    </w:p>
    <w:p w:rsidR="006B684B" w:rsidRDefault="00195F2F">
      <w:pPr>
        <w:pStyle w:val="Prrafodelista"/>
        <w:numPr>
          <w:ilvl w:val="0"/>
          <w:numId w:val="17"/>
        </w:numPr>
        <w:ind w:left="567" w:hanging="567"/>
        <w:rPr>
          <w:lang w:eastAsia="es-ES"/>
        </w:rPr>
        <w:pPrChange w:id="46" w:author="Pablo" w:date="2010-07-08T19:02:00Z">
          <w:pPr/>
        </w:pPrChange>
      </w:pPr>
      <w:r w:rsidRPr="008D34AD">
        <w:rPr>
          <w:lang w:eastAsia="es-ES"/>
        </w:rPr>
        <w:t>G. Vegas-Sánchez-Ferrero</w:t>
      </w:r>
      <w:r>
        <w:rPr>
          <w:lang w:eastAsia="es-ES"/>
        </w:rPr>
        <w:t xml:space="preserve">, A. Tristán Vega, L. Cordero Grande, S. Merino Caviedes, P. Casaseca de la Higuera, M. Martín Fernández, Estimación robusta y visualización densa del tensor de strain cardiaco en MRI, </w:t>
      </w:r>
      <w:r w:rsidRPr="00123247">
        <w:rPr>
          <w:i/>
          <w:lang w:eastAsia="es-ES"/>
        </w:rPr>
        <w:t>XXVI Congreso Anual de la Sociedad Española de Ingeniería Biomédica. Valladolid</w:t>
      </w:r>
      <w:r>
        <w:rPr>
          <w:i/>
          <w:lang w:eastAsia="es-ES"/>
        </w:rPr>
        <w:t>, España,</w:t>
      </w:r>
      <w:r>
        <w:rPr>
          <w:lang w:eastAsia="es-ES"/>
        </w:rPr>
        <w:t xml:space="preserve"> Octubre de </w:t>
      </w:r>
      <w:r w:rsidRPr="00123247">
        <w:rPr>
          <w:lang w:eastAsia="es-ES"/>
        </w:rPr>
        <w:t>2008</w:t>
      </w:r>
      <w:r>
        <w:rPr>
          <w:lang w:eastAsia="es-ES"/>
        </w:rPr>
        <w:t>.</w:t>
      </w:r>
    </w:p>
    <w:p w:rsidR="00195F2F" w:rsidRPr="00DA7466" w:rsidRDefault="00195F2F" w:rsidP="00195F2F">
      <w:pPr>
        <w:pStyle w:val="Prrafodelista"/>
        <w:numPr>
          <w:ilvl w:val="0"/>
          <w:numId w:val="17"/>
        </w:numPr>
        <w:ind w:left="567" w:hanging="567"/>
        <w:rPr>
          <w:lang w:eastAsia="es-ES"/>
        </w:rPr>
      </w:pPr>
      <w:r w:rsidRPr="00DA7466">
        <w:rPr>
          <w:lang w:eastAsia="es-ES"/>
        </w:rPr>
        <w:t xml:space="preserve">Wunsche, B. The visualization of 3D stress and strain tensor fields. </w:t>
      </w:r>
      <w:r w:rsidRPr="00DA7466">
        <w:rPr>
          <w:i/>
          <w:lang w:eastAsia="es-ES"/>
        </w:rPr>
        <w:t>Proceedings of the 3rd New Zealand Computer Science Research Student Conference, University of Waikato, Hamilton, New Zealand</w:t>
      </w:r>
      <w:r>
        <w:rPr>
          <w:lang w:eastAsia="es-ES"/>
        </w:rPr>
        <w:t>, Ab</w:t>
      </w:r>
      <w:r w:rsidRPr="00DA7466">
        <w:rPr>
          <w:lang w:eastAsia="es-ES"/>
        </w:rPr>
        <w:t>ril</w:t>
      </w:r>
      <w:r>
        <w:rPr>
          <w:lang w:eastAsia="es-ES"/>
        </w:rPr>
        <w:t xml:space="preserve"> de </w:t>
      </w:r>
      <w:r w:rsidRPr="00DA7466">
        <w:rPr>
          <w:lang w:eastAsia="es-ES"/>
        </w:rPr>
        <w:t>1999, pp. 109-116</w:t>
      </w:r>
    </w:p>
    <w:p w:rsidR="00195F2F" w:rsidRDefault="00195F2F" w:rsidP="00195F2F">
      <w:pPr>
        <w:pStyle w:val="Prrafodelista"/>
        <w:numPr>
          <w:ilvl w:val="0"/>
          <w:numId w:val="17"/>
        </w:numPr>
        <w:ind w:left="567" w:hanging="567"/>
        <w:rPr>
          <w:lang w:eastAsia="es-ES"/>
        </w:rPr>
      </w:pPr>
      <w:r>
        <w:rPr>
          <w:lang w:eastAsia="es-ES"/>
        </w:rPr>
        <w:t xml:space="preserve">P. Selskog, E. Heiberg, T. Ebbers, L. Wigström, M. Karlsson, Kinematics of the heart: strain-rate imaging from time-resolved three-dimensional phase contrast MRI, </w:t>
      </w:r>
      <w:r>
        <w:rPr>
          <w:i/>
          <w:lang w:eastAsia="es-ES"/>
        </w:rPr>
        <w:t xml:space="preserve">IEEE Transactions on Medical Imagin, vol. 21, no. 9 </w:t>
      </w:r>
      <w:r>
        <w:rPr>
          <w:lang w:eastAsia="es-ES"/>
        </w:rPr>
        <w:t>(2002).</w:t>
      </w:r>
    </w:p>
    <w:p w:rsidR="008D34AD" w:rsidRDefault="00123247" w:rsidP="00123247">
      <w:pPr>
        <w:pStyle w:val="Prrafodelista"/>
        <w:numPr>
          <w:ilvl w:val="0"/>
          <w:numId w:val="17"/>
        </w:numPr>
        <w:ind w:left="567" w:hanging="567"/>
        <w:rPr>
          <w:lang w:eastAsia="es-ES"/>
        </w:rPr>
      </w:pPr>
      <w:r>
        <w:rPr>
          <w:lang w:eastAsia="es-ES"/>
        </w:rPr>
        <w:t xml:space="preserve">S. Merino Caviedes, M. Martín Fernández, A general interpolation method for symmetric second-rank tensors in two dimensions, </w:t>
      </w:r>
      <w:r>
        <w:rPr>
          <w:i/>
          <w:lang w:eastAsia="es-ES"/>
        </w:rPr>
        <w:t>International Symposium on Biomedical Imaging</w:t>
      </w:r>
      <w:r w:rsidR="00DA7466">
        <w:rPr>
          <w:i/>
          <w:lang w:eastAsia="es-ES"/>
        </w:rPr>
        <w:t>, Paris, France,</w:t>
      </w:r>
      <w:r>
        <w:rPr>
          <w:lang w:eastAsia="es-ES"/>
        </w:rPr>
        <w:t xml:space="preserve"> </w:t>
      </w:r>
      <w:r w:rsidR="00DA7466">
        <w:rPr>
          <w:lang w:eastAsia="es-ES"/>
        </w:rPr>
        <w:t>Mayo de 2008</w:t>
      </w:r>
      <w:r>
        <w:rPr>
          <w:lang w:eastAsia="es-ES"/>
        </w:rPr>
        <w:t>.</w:t>
      </w:r>
    </w:p>
    <w:p w:rsidR="00DA7466" w:rsidRDefault="00DA7466" w:rsidP="00DA7466">
      <w:pPr>
        <w:pStyle w:val="Prrafodelista"/>
        <w:numPr>
          <w:ilvl w:val="0"/>
          <w:numId w:val="17"/>
        </w:numPr>
        <w:ind w:left="567" w:hanging="567"/>
        <w:rPr>
          <w:lang w:eastAsia="es-ES"/>
        </w:rPr>
      </w:pPr>
      <w:r>
        <w:rPr>
          <w:lang w:eastAsia="es-ES"/>
        </w:rPr>
        <w:t xml:space="preserve">Absjorn Stoylen, Strain rate imaging of the left ventricle by ultrasound. Feasibility, clinical validation and physiological aspects. </w:t>
      </w:r>
    </w:p>
    <w:p w:rsidR="00DA7466" w:rsidRDefault="00DA7466" w:rsidP="00123247">
      <w:pPr>
        <w:pStyle w:val="Prrafodelista"/>
        <w:numPr>
          <w:ilvl w:val="0"/>
          <w:numId w:val="17"/>
        </w:numPr>
        <w:ind w:left="567" w:hanging="567"/>
        <w:rPr>
          <w:lang w:eastAsia="es-ES"/>
        </w:rPr>
      </w:pPr>
      <w:r w:rsidRPr="00DA7466">
        <w:rPr>
          <w:lang w:eastAsia="es-ES"/>
        </w:rPr>
        <w:t xml:space="preserve">Constantine G, Shan K, Flamm SD, Sivananthan MU. Role of MRI in clinical cardiology. </w:t>
      </w:r>
      <w:r>
        <w:rPr>
          <w:lang w:eastAsia="es-ES"/>
        </w:rPr>
        <w:t>The Lancet 363 (</w:t>
      </w:r>
      <w:r w:rsidRPr="00DA7466">
        <w:rPr>
          <w:lang w:eastAsia="es-ES"/>
        </w:rPr>
        <w:t>2004</w:t>
      </w:r>
      <w:r>
        <w:rPr>
          <w:lang w:eastAsia="es-ES"/>
        </w:rPr>
        <w:t>), pp. 2</w:t>
      </w:r>
      <w:r w:rsidRPr="00DA7466">
        <w:rPr>
          <w:lang w:eastAsia="es-ES"/>
        </w:rPr>
        <w:t>162–2171</w:t>
      </w:r>
      <w:r>
        <w:rPr>
          <w:lang w:eastAsia="es-ES"/>
        </w:rPr>
        <w:t>.</w:t>
      </w:r>
    </w:p>
    <w:p w:rsidR="00DA7466" w:rsidRDefault="00DA7466" w:rsidP="00123247">
      <w:pPr>
        <w:pStyle w:val="Prrafodelista"/>
        <w:numPr>
          <w:ilvl w:val="0"/>
          <w:numId w:val="17"/>
        </w:numPr>
        <w:ind w:left="567" w:hanging="567"/>
        <w:rPr>
          <w:lang w:eastAsia="es-ES"/>
        </w:rPr>
      </w:pPr>
      <w:r w:rsidRPr="00DA7466">
        <w:rPr>
          <w:lang w:eastAsia="es-ES"/>
        </w:rPr>
        <w:t>Sutherland GR, Di Salvo G, Claus P, D'hooge J, Bijnens B.</w:t>
      </w:r>
      <w:r w:rsidR="00A21A49">
        <w:rPr>
          <w:lang w:eastAsia="es-ES"/>
        </w:rPr>
        <w:t>,</w:t>
      </w:r>
      <w:r w:rsidRPr="00DA7466">
        <w:rPr>
          <w:lang w:eastAsia="es-ES"/>
        </w:rPr>
        <w:t xml:space="preserve"> Strain and strain rate imaging: a new clinical approach to quantifying regional myocardial </w:t>
      </w:r>
      <w:r w:rsidR="00A21A49">
        <w:rPr>
          <w:lang w:eastAsia="es-ES"/>
        </w:rPr>
        <w:t xml:space="preserve">function, </w:t>
      </w:r>
      <w:r w:rsidR="00A21A49" w:rsidRPr="00A21A49">
        <w:rPr>
          <w:lang w:eastAsia="es-ES"/>
        </w:rPr>
        <w:t xml:space="preserve">Journal of the American Society of Echocardiography </w:t>
      </w:r>
      <w:r w:rsidR="00A21A49">
        <w:rPr>
          <w:lang w:eastAsia="es-ES"/>
        </w:rPr>
        <w:t>17 (</w:t>
      </w:r>
      <w:r w:rsidRPr="00DA7466">
        <w:rPr>
          <w:lang w:eastAsia="es-ES"/>
        </w:rPr>
        <w:t>2004</w:t>
      </w:r>
      <w:r w:rsidR="00A21A49">
        <w:rPr>
          <w:lang w:eastAsia="es-ES"/>
        </w:rPr>
        <w:t xml:space="preserve">), pp. </w:t>
      </w:r>
      <w:r w:rsidRPr="00DA7466">
        <w:rPr>
          <w:lang w:eastAsia="es-ES"/>
        </w:rPr>
        <w:t>788-802.</w:t>
      </w:r>
    </w:p>
    <w:p w:rsidR="00AF2638" w:rsidRDefault="007B3DF1" w:rsidP="008D34AD">
      <w:pPr>
        <w:rPr>
          <w:lang w:eastAsia="es-ES"/>
        </w:rPr>
      </w:pPr>
      <w:r w:rsidRPr="007B3DF1">
        <w:rPr>
          <w:lang w:eastAsia="es-ES"/>
        </w:rPr>
        <w:br/>
      </w:r>
    </w:p>
    <w:p w:rsidR="009129BD" w:rsidRDefault="009129BD">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9129BD" w:rsidSect="003E6E87">
          <w:headerReference w:type="even" r:id="rId20"/>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47" w:name="_Toc266382314"/>
      <w:r w:rsidR="00ED7C97">
        <w:t>Saturn y otras interfaces</w:t>
      </w:r>
      <w:bookmarkEnd w:id="47"/>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21"/>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48" w:name="_Toc266382315"/>
      <w:r>
        <w:lastRenderedPageBreak/>
        <w:t>Introducción a Saturn</w:t>
      </w:r>
      <w:bookmarkEnd w:id="48"/>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926C8D">
        <w:rPr>
          <w:lang w:eastAsia="es-ES"/>
        </w:rPr>
        <w:t>y forma p</w:t>
      </w:r>
      <w:r w:rsidRPr="00AF2638">
        <w:rPr>
          <w:lang w:eastAsia="es-ES"/>
        </w:rPr>
        <w:t>arte del proyecto de investigación "Desarrollo de Sistemas Avanzados de Ultrasonografía Diagnóstica e Intervencionista (USIMAG)". El objetivo de este proyecto es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Dentro de este contexto surge UsimagTool, renombrado después como Saturn. Desde el inicio de su desarrollo, Saturn tiene una serie de objetivos claros, necesarios para una herramienta de imagen médica, y algunos de los cuales no cumplen el resto de programas disponibles:</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Se podrían detallar las carencias de otras herramientas en cuanto a los puntos anteriores. Se pueden tomar como ejemplo dos de las más importantes: MedInria, que no es código abierto y Slicer, que emplea una arquitectura más compleja que Saturn, lo que dificulta la labor de los desarrolladores. Saturn cumple los objetivos anteriores, a la vez que cuenta con diversos algoritmos para el procesado de imágenes de ultrasonido, lo que le diferencia de otras herramientas.</w:t>
      </w:r>
      <w:r w:rsidR="00EE74F6">
        <w:rPr>
          <w:lang w:eastAsia="es-ES"/>
        </w:rPr>
        <w:br w:type="page"/>
      </w:r>
    </w:p>
    <w:p w:rsidR="00AF2638" w:rsidRDefault="00AF2638" w:rsidP="00AF2638">
      <w:pPr>
        <w:rPr>
          <w:lang w:eastAsia="es-ES"/>
        </w:rPr>
      </w:pPr>
      <w:r w:rsidRPr="00AF2638">
        <w:rPr>
          <w:lang w:eastAsia="es-ES"/>
        </w:rPr>
        <w:lastRenderedPageBreak/>
        <w:t>El código de Saturn se basa fundamentalmente en tres librerías: VTK, ITK y FLTK. Estas librerías son de código abierto, orientadas 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Pr="00AF2638" w:rsidRDefault="00EE74F6" w:rsidP="00AF2638">
      <w:pPr>
        <w:rPr>
          <w:rFonts w:ascii="Times New Roman" w:hAnsi="Times New Roman"/>
          <w:szCs w:val="24"/>
          <w:lang w:eastAsia="es-ES"/>
        </w:rPr>
      </w:pPr>
    </w:p>
    <w:p w:rsidR="00AF2638" w:rsidRDefault="00AF2638" w:rsidP="00A13229">
      <w:pPr>
        <w:pStyle w:val="Ttulo2"/>
      </w:pPr>
      <w:bookmarkStart w:id="49" w:name="_Toc266382316"/>
      <w:r w:rsidRPr="00AF2638">
        <w:t>Interfaz de usuario</w:t>
      </w:r>
      <w:bookmarkEnd w:id="49"/>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ED79DD">
        <w:rPr>
          <w:szCs w:val="20"/>
          <w:lang w:eastAsia="es-ES"/>
        </w:rPr>
        <w:fldChar w:fldCharType="begin"/>
      </w:r>
      <w:r w:rsidR="00EE74F6">
        <w:rPr>
          <w:szCs w:val="20"/>
          <w:lang w:eastAsia="es-ES"/>
        </w:rPr>
        <w:instrText xml:space="preserve"> REF _Ref266359813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1</w:t>
      </w:r>
      <w:r w:rsidR="00ED79DD">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821255">
        <w:rPr>
          <w:szCs w:val="20"/>
          <w:lang w:eastAsia="es-ES"/>
        </w:rPr>
        <w:t xml:space="preserve"> </w:t>
      </w:r>
      <w:r w:rsidR="00926C8D">
        <w:rPr>
          <w:szCs w:val="20"/>
          <w:lang w:eastAsia="es-ES"/>
        </w:rPr>
        <w:t xml:space="preserve">como se muestra en </w:t>
      </w:r>
      <w:r w:rsidR="00821255">
        <w:rPr>
          <w:szCs w:val="20"/>
          <w:lang w:eastAsia="es-ES"/>
        </w:rPr>
        <w:t xml:space="preserve">la </w:t>
      </w:r>
      <w:r w:rsidR="00ED79DD">
        <w:rPr>
          <w:szCs w:val="20"/>
          <w:lang w:eastAsia="es-ES"/>
        </w:rPr>
        <w:fldChar w:fldCharType="begin"/>
      </w:r>
      <w:r w:rsidR="00821255">
        <w:rPr>
          <w:szCs w:val="20"/>
          <w:lang w:eastAsia="es-ES"/>
        </w:rPr>
        <w:instrText xml:space="preserve"> REF _Ref265495364 \h </w:instrText>
      </w:r>
      <w:r w:rsidR="00ED79DD">
        <w:rPr>
          <w:szCs w:val="20"/>
          <w:lang w:eastAsia="es-ES"/>
        </w:rPr>
        <w:fldChar w:fldCharType="separate"/>
      </w:r>
      <w:r w:rsidR="00DA3081">
        <w:rPr>
          <w:b/>
          <w:bCs/>
          <w:szCs w:val="20"/>
          <w:lang w:eastAsia="es-ES"/>
        </w:rPr>
        <w:t>¡Error! No se encuentra el origen de la referencia.</w:t>
      </w:r>
      <w:r w:rsidR="00ED79DD">
        <w:rPr>
          <w:szCs w:val="20"/>
          <w:lang w:eastAsia="es-ES"/>
        </w:rPr>
        <w:fldChar w:fldCharType="end"/>
      </w:r>
      <w:r w:rsidR="00821255">
        <w:rPr>
          <w:szCs w:val="20"/>
          <w:lang w:eastAsia="es-ES"/>
        </w:rPr>
        <w:t xml:space="preserve"> y la </w:t>
      </w:r>
      <w:r w:rsidR="00ED79DD">
        <w:rPr>
          <w:szCs w:val="20"/>
          <w:lang w:eastAsia="es-ES"/>
        </w:rPr>
        <w:fldChar w:fldCharType="begin"/>
      </w:r>
      <w:r w:rsidR="00821255">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Pr>
          <w:szCs w:val="20"/>
          <w:lang w:eastAsia="es-ES"/>
        </w:rPr>
        <w:t xml:space="preserve">. En la </w:t>
      </w:r>
      <w:r w:rsidR="00ED79DD">
        <w:rPr>
          <w:szCs w:val="20"/>
          <w:lang w:eastAsia="es-ES"/>
        </w:rPr>
        <w:fldChar w:fldCharType="begin"/>
      </w:r>
      <w:r w:rsidR="00EE74F6">
        <w:rPr>
          <w:szCs w:val="20"/>
          <w:lang w:eastAsia="es-ES"/>
        </w:rPr>
        <w:instrText xml:space="preserve"> REF _Ref266359813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1</w:t>
      </w:r>
      <w:r w:rsidR="00ED79DD">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0D5C10" w:rsidRDefault="006D11AE" w:rsidP="00AF2638">
      <w:pPr>
        <w:rPr>
          <w:szCs w:val="20"/>
          <w:lang w:eastAsia="es-ES"/>
        </w:rPr>
      </w:pPr>
      <w:r>
        <w:rPr>
          <w:szCs w:val="20"/>
          <w:lang w:eastAsia="es-ES"/>
        </w:rPr>
        <w:t xml:space="preserve">El panel </w:t>
      </w:r>
      <w:r w:rsidR="00821255">
        <w:rPr>
          <w:szCs w:val="20"/>
          <w:lang w:eastAsia="es-ES"/>
        </w:rPr>
        <w:t>de Scalar Magnitudes</w:t>
      </w:r>
      <w:r>
        <w:rPr>
          <w:szCs w:val="20"/>
          <w:lang w:eastAsia="es-ES"/>
        </w:rPr>
        <w:t xml:space="preserve"> </w:t>
      </w:r>
      <w:r w:rsidR="00821255">
        <w:rPr>
          <w:szCs w:val="20"/>
          <w:lang w:eastAsia="es-ES"/>
        </w:rPr>
        <w:t>(</w:t>
      </w:r>
      <w:r w:rsidR="00ED79DD">
        <w:rPr>
          <w:szCs w:val="20"/>
          <w:lang w:eastAsia="es-ES"/>
        </w:rPr>
        <w:fldChar w:fldCharType="begin"/>
      </w:r>
      <w:r w:rsidR="00821255">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sidR="00821255">
        <w:rPr>
          <w:szCs w:val="20"/>
          <w:lang w:eastAsia="es-ES"/>
        </w:rPr>
        <w:t xml:space="preserve">.a) </w:t>
      </w:r>
      <w:r>
        <w:rPr>
          <w:szCs w:val="20"/>
          <w:lang w:eastAsia="es-ES"/>
        </w:rPr>
        <w:t xml:space="preserve">permite escoger qué magnitud se visualiza en </w:t>
      </w:r>
      <w:r w:rsidR="00821255">
        <w:rPr>
          <w:szCs w:val="20"/>
          <w:lang w:eastAsia="es-ES"/>
        </w:rPr>
        <w:t xml:space="preserve">los cortes 2D. Aparecen coeficientes de anisotropía como FA y RA, coeficientes geométricos, elementos del tensor o autovalores. </w:t>
      </w:r>
    </w:p>
    <w:p w:rsidR="000D5C10" w:rsidRDefault="000D5C10" w:rsidP="00AF2638">
      <w:pPr>
        <w:rPr>
          <w:szCs w:val="20"/>
          <w:lang w:eastAsia="es-ES"/>
        </w:rPr>
      </w:pPr>
    </w:p>
    <w:p w:rsidR="006D11AE" w:rsidRDefault="00821255" w:rsidP="00AF2638">
      <w:pPr>
        <w:rPr>
          <w:szCs w:val="20"/>
          <w:lang w:eastAsia="es-ES"/>
        </w:rPr>
      </w:pPr>
      <w:r>
        <w:rPr>
          <w:szCs w:val="20"/>
          <w:lang w:eastAsia="es-ES"/>
        </w:rPr>
        <w:t>El panel Tractography</w:t>
      </w:r>
      <w:r w:rsidR="00592E35">
        <w:rPr>
          <w:szCs w:val="20"/>
          <w:lang w:eastAsia="es-ES"/>
        </w:rPr>
        <w:t xml:space="preserve"> (</w:t>
      </w:r>
      <w:r w:rsidR="00ED79DD">
        <w:rPr>
          <w:szCs w:val="20"/>
          <w:lang w:eastAsia="es-ES"/>
        </w:rPr>
        <w:fldChar w:fldCharType="begin"/>
      </w:r>
      <w:r w:rsidR="00592E35">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sidR="00592E35">
        <w:rPr>
          <w:szCs w:val="20"/>
          <w:lang w:eastAsia="es-ES"/>
        </w:rPr>
        <w:t>.b)</w:t>
      </w:r>
      <w:r>
        <w:rPr>
          <w:szCs w:val="20"/>
          <w:lang w:eastAsia="es-ES"/>
        </w:rPr>
        <w:t xml:space="preserve">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w:t>
      </w:r>
      <w:r w:rsidR="00592E35">
        <w:rPr>
          <w:szCs w:val="20"/>
          <w:lang w:eastAsia="es-ES"/>
        </w:rPr>
        <w:t>diversos tipos de tractografía. Saturn implementa tractografía por fuerza bruta y el método de Runge-Kutta.</w:t>
      </w:r>
    </w:p>
    <w:p w:rsidR="000D5C10" w:rsidRDefault="000D5C10" w:rsidP="00AF2638">
      <w:pPr>
        <w:rPr>
          <w:szCs w:val="20"/>
          <w:lang w:eastAsia="es-ES"/>
        </w:rPr>
      </w:pPr>
    </w:p>
    <w:p w:rsidR="000D5C10" w:rsidRDefault="000D5C10" w:rsidP="00AF2638">
      <w:pPr>
        <w:rPr>
          <w:szCs w:val="20"/>
          <w:lang w:eastAsia="es-ES"/>
        </w:rPr>
      </w:pPr>
      <w:r>
        <w:rPr>
          <w:szCs w:val="20"/>
          <w:lang w:eastAsia="es-ES"/>
        </w:rPr>
        <w:t>El panel Tractography Auto (</w:t>
      </w:r>
      <w:r w:rsidR="00ED79DD">
        <w:rPr>
          <w:szCs w:val="20"/>
          <w:lang w:eastAsia="es-ES"/>
        </w:rPr>
        <w:fldChar w:fldCharType="begin"/>
      </w:r>
      <w:r>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Pr>
          <w:szCs w:val="20"/>
          <w:lang w:eastAsia="es-ES"/>
        </w:rPr>
        <w:t>.c) permite realizar automáticamente</w:t>
      </w:r>
      <w:r w:rsidR="005B5F0B">
        <w:rPr>
          <w:szCs w:val="20"/>
          <w:lang w:eastAsia="es-ES"/>
        </w:rPr>
        <w:t xml:space="preserve"> la tractografía</w:t>
      </w:r>
      <w:r>
        <w:rPr>
          <w:szCs w:val="20"/>
          <w:lang w:eastAsia="es-ES"/>
        </w:rPr>
        <w:t xml:space="preserve">, eligiendo en la lista los tractos de fibras que se desean computar y visualizar. </w:t>
      </w:r>
    </w:p>
    <w:p w:rsidR="00592E35" w:rsidRDefault="00592E35" w:rsidP="00AF2638">
      <w:pPr>
        <w:rPr>
          <w:szCs w:val="20"/>
          <w:lang w:eastAsia="es-ES"/>
        </w:rPr>
      </w:pPr>
    </w:p>
    <w:p w:rsidR="00592E35" w:rsidRDefault="000D5C10" w:rsidP="00AF2638">
      <w:pPr>
        <w:rPr>
          <w:szCs w:val="20"/>
          <w:lang w:eastAsia="es-ES"/>
        </w:rPr>
      </w:pPr>
      <w:r>
        <w:rPr>
          <w:szCs w:val="20"/>
          <w:lang w:eastAsia="es-ES"/>
        </w:rPr>
        <w:t>El cuarto panel, Fibers Edit o Model Prop (</w:t>
      </w:r>
      <w:r w:rsidR="00ED79DD">
        <w:rPr>
          <w:szCs w:val="20"/>
          <w:lang w:eastAsia="es-ES"/>
        </w:rPr>
        <w:fldChar w:fldCharType="begin"/>
      </w:r>
      <w:r>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0D5C10" w:rsidRDefault="000D5C10" w:rsidP="00AF2638">
      <w:pPr>
        <w:rPr>
          <w:szCs w:val="20"/>
          <w:lang w:eastAsia="es-ES"/>
        </w:rPr>
      </w:pPr>
    </w:p>
    <w:p w:rsidR="000D5C10" w:rsidRDefault="000D5C10" w:rsidP="00AF2638">
      <w:pPr>
        <w:rPr>
          <w:szCs w:val="20"/>
          <w:lang w:eastAsia="es-ES"/>
        </w:rPr>
      </w:pPr>
      <w:r>
        <w:rPr>
          <w:szCs w:val="20"/>
          <w:lang w:eastAsia="es-ES"/>
        </w:rPr>
        <w:t>Por último, el panel Measures (</w:t>
      </w:r>
      <w:r w:rsidR="00ED79DD">
        <w:rPr>
          <w:szCs w:val="20"/>
          <w:lang w:eastAsia="es-ES"/>
        </w:rPr>
        <w:fldChar w:fldCharType="begin"/>
      </w:r>
      <w:r>
        <w:rPr>
          <w:szCs w:val="20"/>
          <w:lang w:eastAsia="es-ES"/>
        </w:rPr>
        <w:instrText xml:space="preserve"> REF _Ref265517594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2</w:t>
      </w:r>
      <w:r w:rsidR="00ED79DD">
        <w:rPr>
          <w:szCs w:val="20"/>
          <w:lang w:eastAsia="es-ES"/>
        </w:rPr>
        <w:fldChar w:fldCharType="end"/>
      </w:r>
      <w:r>
        <w:rPr>
          <w:szCs w:val="20"/>
          <w:lang w:eastAsia="es-ES"/>
        </w:rPr>
        <w:t xml:space="preserve">.e) ofrece algunas propiedades estadísticas sobre la región de interés o las fibras activas. </w:t>
      </w:r>
      <w:r w:rsidR="00B32E4E">
        <w:rPr>
          <w:szCs w:val="20"/>
          <w:lang w:eastAsia="es-ES"/>
        </w:rPr>
        <w:t>Estos parámetros son: anisotropía fraccional y relativa, desviación media, coeficientes geométricos del tensor, elementos del tensor</w:t>
      </w:r>
      <w:r w:rsidR="00AD4120">
        <w:rPr>
          <w:szCs w:val="20"/>
          <w:lang w:eastAsia="es-ES"/>
        </w:rPr>
        <w:t xml:space="preserve"> y autovalores</w:t>
      </w:r>
      <w:r w:rsidR="00B32E4E">
        <w:rPr>
          <w:szCs w:val="20"/>
          <w:lang w:eastAsia="es-ES"/>
        </w:rPr>
        <w:t xml:space="preserve">. Estas magnitudes se calculan </w:t>
      </w:r>
      <w:r w:rsidR="002F2266">
        <w:rPr>
          <w:szCs w:val="20"/>
          <w:lang w:eastAsia="es-ES"/>
        </w:rPr>
        <w:t>en</w:t>
      </w:r>
      <w:r w:rsidR="00B32E4E">
        <w:rPr>
          <w:szCs w:val="20"/>
          <w:lang w:eastAsia="es-ES"/>
        </w:rPr>
        <w:t xml:space="preserve"> promedio, y los resultados pueden almacenarse en un fichero.</w:t>
      </w:r>
    </w:p>
    <w:p w:rsidR="00EE74F6" w:rsidRDefault="00EE74F6"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9228A" w:rsidRDefault="00E9228A" w:rsidP="00AF2638">
      <w:pPr>
        <w:rPr>
          <w:szCs w:val="20"/>
          <w:lang w:eastAsia="es-ES"/>
        </w:rPr>
      </w:pPr>
    </w:p>
    <w:p w:rsidR="00A13229" w:rsidRDefault="00BD402D" w:rsidP="00A13229">
      <w:pPr>
        <w:keepNext/>
        <w:ind w:firstLine="0"/>
      </w:pPr>
      <w:r>
        <w:rPr>
          <w:noProof/>
          <w:szCs w:val="20"/>
          <w:lang w:eastAsia="es-ES"/>
        </w:rPr>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22"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Default="00A13229" w:rsidP="00A13229">
      <w:pPr>
        <w:pStyle w:val="Epgrafe"/>
      </w:pPr>
      <w:bookmarkStart w:id="50" w:name="_Ref266359813"/>
      <w:bookmarkStart w:id="51" w:name="_Toc266448530"/>
      <w:r>
        <w:t xml:space="preserve">Figura </w:t>
      </w:r>
      <w:fldSimple w:instr=" STYLEREF 1 \s ">
        <w:r w:rsidR="00DA3081">
          <w:rPr>
            <w:noProof/>
          </w:rPr>
          <w:t>3</w:t>
        </w:r>
      </w:fldSimple>
      <w:r w:rsidR="008B4923">
        <w:t>.</w:t>
      </w:r>
      <w:fldSimple w:instr=" SEQ Figura \* ARABIC \s 1 ">
        <w:r w:rsidR="00DA3081">
          <w:rPr>
            <w:noProof/>
          </w:rPr>
          <w:t>1</w:t>
        </w:r>
      </w:fldSimple>
      <w:bookmarkEnd w:id="50"/>
      <w:r>
        <w:t xml:space="preserve">. </w:t>
      </w:r>
      <w:r w:rsidRPr="00601491">
        <w:t>Interfaz de usuario de Saturn</w:t>
      </w:r>
      <w:bookmarkEnd w:id="51"/>
    </w:p>
    <w:p w:rsidR="00821255" w:rsidRDefault="00821255" w:rsidP="00821255">
      <w:pPr>
        <w:keepNext/>
        <w:ind w:firstLine="0"/>
      </w:pPr>
      <w:r>
        <w:rPr>
          <w:noProof/>
          <w:szCs w:val="20"/>
          <w:lang w:eastAsia="es-ES"/>
        </w:rPr>
        <w:lastRenderedPageBreak/>
        <w:drawing>
          <wp:inline distT="0" distB="0" distL="0" distR="0">
            <wp:extent cx="5400040" cy="2971451"/>
            <wp:effectExtent l="19050" t="0" r="0" b="0"/>
            <wp:docPr id="13"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23"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AF2638" w:rsidRDefault="00821255" w:rsidP="00821255">
      <w:pPr>
        <w:pStyle w:val="Epgrafe"/>
        <w:ind w:left="567" w:firstLine="0"/>
      </w:pPr>
      <w:bookmarkStart w:id="52" w:name="_Ref265517594"/>
      <w:bookmarkStart w:id="53" w:name="_Toc266448531"/>
      <w:r>
        <w:t xml:space="preserve">Figura </w:t>
      </w:r>
      <w:fldSimple w:instr=" STYLEREF 1 \s ">
        <w:r w:rsidR="00DA3081">
          <w:rPr>
            <w:noProof/>
          </w:rPr>
          <w:t>3</w:t>
        </w:r>
      </w:fldSimple>
      <w:r w:rsidR="008B4923">
        <w:t>.</w:t>
      </w:r>
      <w:fldSimple w:instr=" SEQ Figura \* ARABIC \s 1 ">
        <w:r w:rsidR="00DA3081">
          <w:rPr>
            <w:noProof/>
          </w:rPr>
          <w:t>2</w:t>
        </w:r>
      </w:fldSimple>
      <w:bookmarkEnd w:id="52"/>
      <w:r>
        <w:t>. Paneles de configuración de Saturn: (a) Magnitudes escalares, (b) Tractografía, (c) Tractografía Auto, (d) Editar Fibras, (e) Medidas</w:t>
      </w:r>
      <w:bookmarkEnd w:id="53"/>
    </w:p>
    <w:p w:rsidR="00511EF4" w:rsidRDefault="00511EF4" w:rsidP="00511EF4"/>
    <w:p w:rsidR="001351EB" w:rsidRDefault="00511EF4" w:rsidP="00511EF4">
      <w:pPr>
        <w:rPr>
          <w:szCs w:val="20"/>
          <w:lang w:eastAsia="es-ES"/>
        </w:rPr>
      </w:pPr>
      <w:r>
        <w:rPr>
          <w:szCs w:val="20"/>
          <w:lang w:eastAsia="es-ES"/>
        </w:rPr>
        <w:t>El visualizador 3D se muestra en la</w:t>
      </w:r>
      <w:r w:rsidR="00471929">
        <w:rPr>
          <w:szCs w:val="20"/>
          <w:lang w:eastAsia="es-ES"/>
        </w:rPr>
        <w:t xml:space="preserve"> </w:t>
      </w:r>
      <w:r w:rsidR="00ED79DD">
        <w:rPr>
          <w:szCs w:val="20"/>
          <w:lang w:eastAsia="es-ES"/>
        </w:rPr>
        <w:fldChar w:fldCharType="begin"/>
      </w:r>
      <w:r w:rsidR="00471929">
        <w:rPr>
          <w:szCs w:val="20"/>
          <w:lang w:eastAsia="es-ES"/>
        </w:rPr>
        <w:instrText xml:space="preserve"> REF _Ref265520414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3</w:t>
      </w:r>
      <w:r w:rsidR="00ED79DD">
        <w:rPr>
          <w:szCs w:val="20"/>
          <w:lang w:eastAsia="es-ES"/>
        </w:rPr>
        <w:fldChar w:fldCharType="end"/>
      </w:r>
      <w:r w:rsidR="00471929">
        <w:rPr>
          <w:szCs w:val="20"/>
          <w:lang w:eastAsia="es-ES"/>
        </w:rPr>
        <w:t>.</w:t>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sidR="001351EB">
        <w:rPr>
          <w:szCs w:val="20"/>
          <w:lang w:eastAsia="es-ES"/>
        </w:rPr>
        <w:t xml:space="preserve"> Se pueden elegir el número de plano en cada dirección, o no mostrar alguno de los tres planos.</w:t>
      </w:r>
      <w:r w:rsidRPr="00AF2638">
        <w:rPr>
          <w:szCs w:val="20"/>
          <w:lang w:eastAsia="es-ES"/>
        </w:rPr>
        <w:t xml:space="preserve"> El visor 3D se va a utilizar para otras funciones, como la visualización de tractos de fibra obtenidos por tractografía </w:t>
      </w:r>
      <w:r w:rsidR="000F49FB">
        <w:rPr>
          <w:szCs w:val="20"/>
          <w:lang w:eastAsia="es-ES"/>
        </w:rPr>
        <w:t>(</w:t>
      </w:r>
      <w:r w:rsidR="00ED79DD">
        <w:rPr>
          <w:szCs w:val="20"/>
          <w:lang w:eastAsia="es-ES"/>
        </w:rPr>
        <w:fldChar w:fldCharType="begin"/>
      </w:r>
      <w:r w:rsidR="000F49FB">
        <w:rPr>
          <w:szCs w:val="20"/>
          <w:lang w:eastAsia="es-ES"/>
        </w:rPr>
        <w:instrText xml:space="preserve"> REF _Ref265569650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4</w:t>
      </w:r>
      <w:r w:rsidR="00ED79DD">
        <w:rPr>
          <w:szCs w:val="20"/>
          <w:lang w:eastAsia="es-ES"/>
        </w:rPr>
        <w:fldChar w:fldCharType="end"/>
      </w:r>
      <w:r w:rsidR="000F49FB">
        <w:rPr>
          <w:szCs w:val="20"/>
          <w:lang w:eastAsia="es-ES"/>
        </w:rPr>
        <w:t xml:space="preserve">) </w:t>
      </w:r>
      <w:r w:rsidRPr="00AF2638">
        <w:rPr>
          <w:szCs w:val="20"/>
          <w:lang w:eastAsia="es-ES"/>
        </w:rPr>
        <w:t>o la visualización de glifos, que se implementa con este trabajo.</w:t>
      </w:r>
    </w:p>
    <w:p w:rsidR="001351EB" w:rsidRDefault="001351EB" w:rsidP="00511EF4">
      <w:pPr>
        <w:rPr>
          <w:szCs w:val="20"/>
          <w:lang w:eastAsia="es-ES"/>
        </w:rPr>
      </w:pPr>
    </w:p>
    <w:p w:rsidR="006F532B" w:rsidRDefault="006F532B" w:rsidP="006F532B">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w:t>
      </w:r>
      <w:r w:rsidR="00D1425E">
        <w:rPr>
          <w:szCs w:val="20"/>
          <w:lang w:eastAsia="es-ES"/>
        </w:rPr>
        <w:t>Dado que Saturn está en desarrollo, a</w:t>
      </w:r>
      <w:r>
        <w:rPr>
          <w:szCs w:val="20"/>
          <w:lang w:eastAsia="es-ES"/>
        </w:rPr>
        <w:t>lgunos de los menús no están disponibles</w:t>
      </w:r>
      <w:r w:rsidRPr="00AF2638">
        <w:rPr>
          <w:szCs w:val="20"/>
          <w:lang w:eastAsia="es-ES"/>
        </w:rPr>
        <w:t>, a la espera de la implementación de sus funciones.</w:t>
      </w:r>
      <w:r w:rsidRPr="00FD2E2C">
        <w:rPr>
          <w:szCs w:val="20"/>
          <w:lang w:eastAsia="es-ES"/>
        </w:rPr>
        <w:t xml:space="preserve"> </w:t>
      </w:r>
    </w:p>
    <w:p w:rsidR="000F49FB" w:rsidRDefault="000F49FB" w:rsidP="00511EF4">
      <w:pPr>
        <w:rPr>
          <w:szCs w:val="20"/>
          <w:lang w:eastAsia="es-ES"/>
        </w:rPr>
      </w:pPr>
    </w:p>
    <w:p w:rsidR="001351EB" w:rsidRDefault="001351EB" w:rsidP="001351EB">
      <w:pPr>
        <w:keepNext/>
        <w:ind w:firstLine="0"/>
      </w:pPr>
      <w:r>
        <w:rPr>
          <w:noProof/>
          <w:szCs w:val="20"/>
          <w:lang w:eastAsia="es-ES"/>
        </w:rPr>
        <w:lastRenderedPageBreak/>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24"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Default="001351EB" w:rsidP="001351EB">
      <w:pPr>
        <w:pStyle w:val="Epgrafe"/>
      </w:pPr>
      <w:bookmarkStart w:id="54" w:name="_Ref265520414"/>
      <w:bookmarkStart w:id="55" w:name="_Toc266448532"/>
      <w:r>
        <w:t xml:space="preserve">Figura </w:t>
      </w:r>
      <w:fldSimple w:instr=" STYLEREF 1 \s ">
        <w:r w:rsidR="00DA3081">
          <w:rPr>
            <w:noProof/>
          </w:rPr>
          <w:t>3</w:t>
        </w:r>
      </w:fldSimple>
      <w:r w:rsidR="008B4923">
        <w:t>.</w:t>
      </w:r>
      <w:fldSimple w:instr=" SEQ Figura \* ARABIC \s 1 ">
        <w:r w:rsidR="00DA3081">
          <w:rPr>
            <w:noProof/>
          </w:rPr>
          <w:t>3</w:t>
        </w:r>
      </w:fldSimple>
      <w:bookmarkEnd w:id="54"/>
      <w:r>
        <w:t>. Visualización 3D en Saturn</w:t>
      </w:r>
      <w:bookmarkEnd w:id="55"/>
    </w:p>
    <w:p w:rsidR="000F49FB" w:rsidRDefault="000F49FB" w:rsidP="000F49FB"/>
    <w:p w:rsidR="000F49FB" w:rsidRDefault="000F49FB" w:rsidP="000F49FB">
      <w:pPr>
        <w:keepNext/>
        <w:ind w:firstLine="0"/>
      </w:pPr>
      <w:r>
        <w:rPr>
          <w:noProof/>
          <w:lang w:eastAsia="es-ES"/>
        </w:rPr>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25"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Pr="000F49FB" w:rsidRDefault="000F49FB" w:rsidP="000F49FB">
      <w:pPr>
        <w:pStyle w:val="Epgrafe"/>
      </w:pPr>
      <w:bookmarkStart w:id="56" w:name="_Ref265569650"/>
      <w:bookmarkStart w:id="57" w:name="_Ref265569628"/>
      <w:bookmarkStart w:id="58" w:name="_Toc266448533"/>
      <w:r>
        <w:t xml:space="preserve">Figura </w:t>
      </w:r>
      <w:fldSimple w:instr=" STYLEREF 1 \s ">
        <w:r w:rsidR="00DA3081">
          <w:rPr>
            <w:noProof/>
          </w:rPr>
          <w:t>3</w:t>
        </w:r>
      </w:fldSimple>
      <w:r w:rsidR="008B4923">
        <w:t>.</w:t>
      </w:r>
      <w:fldSimple w:instr=" SEQ Figura \* ARABIC \s 1 ">
        <w:r w:rsidR="00DA3081">
          <w:rPr>
            <w:noProof/>
          </w:rPr>
          <w:t>4</w:t>
        </w:r>
      </w:fldSimple>
      <w:bookmarkEnd w:id="56"/>
      <w:r>
        <w:t>. Tractografía en Saturn</w:t>
      </w:r>
      <w:bookmarkEnd w:id="57"/>
      <w:bookmarkEnd w:id="58"/>
    </w:p>
    <w:p w:rsidR="00EE74F6" w:rsidRDefault="00EE74F6">
      <w:pPr>
        <w:tabs>
          <w:tab w:val="clear" w:pos="1701"/>
        </w:tabs>
        <w:spacing w:line="276" w:lineRule="auto"/>
        <w:ind w:firstLine="0"/>
        <w:contextualSpacing w:val="0"/>
        <w:jc w:val="left"/>
        <w:rPr>
          <w:rFonts w:asciiTheme="majorHAnsi" w:hAnsiTheme="majorHAnsi"/>
          <w:b/>
          <w:sz w:val="40"/>
        </w:rPr>
      </w:pPr>
      <w:r>
        <w:br w:type="page"/>
      </w:r>
    </w:p>
    <w:p w:rsidR="00AF2638" w:rsidRPr="00AF2638" w:rsidRDefault="00AF2638" w:rsidP="00A13229">
      <w:pPr>
        <w:pStyle w:val="Ttulo2"/>
      </w:pPr>
      <w:bookmarkStart w:id="59" w:name="_Toc266382317"/>
      <w:r w:rsidRPr="00AF2638">
        <w:lastRenderedPageBreak/>
        <w:t>Código de Saturn</w:t>
      </w:r>
      <w:bookmarkEnd w:id="59"/>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60" w:name="_Toc266382318"/>
      <w:r w:rsidRPr="00AF2638">
        <w:t>Clase UsimagToolBase</w:t>
      </w:r>
      <w:bookmarkEnd w:id="60"/>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templates)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(readers y writers), visores de imágenes (viewers),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(TensorPixelType) define el tipo de datos que se va a emplear. DTITensor es una clase creada específicamente para Saturn, que almacen el tensor y permite realizar diversas operaciones sobre él. El tensor va a contener datos no enteros (tipo float). La segunda línea define el tipo de imagen (TensorImageType), que está formada por los píxeles anteriores, y tiene 3 dimensiones (anteriormente se especifica Dimension=3). La tercera línea especifica un tipo de dato que contiene la imagen tensorial y algunos métodos y datos adicionales. Las clases VolumesContainer y DataTensorElementType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UsimagToolBase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AF2638" w:rsidRPr="00AF2638" w:rsidRDefault="00AF2638" w:rsidP="00C6736B">
      <w:pPr>
        <w:pStyle w:val="Ttulo3"/>
      </w:pPr>
      <w:bookmarkStart w:id="61" w:name="_Toc266382319"/>
      <w:r w:rsidRPr="00AF2638">
        <w:lastRenderedPageBreak/>
        <w:t>Clase UsimagToolGUI</w:t>
      </w:r>
      <w:bookmarkEnd w:id="61"/>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ED79DD">
        <w:rPr>
          <w:szCs w:val="20"/>
          <w:lang w:eastAsia="es-ES"/>
        </w:rPr>
        <w:fldChar w:fldCharType="begin"/>
      </w:r>
      <w:r w:rsidR="000C72E8">
        <w:rPr>
          <w:szCs w:val="20"/>
          <w:lang w:eastAsia="es-ES"/>
        </w:rPr>
        <w:instrText xml:space="preserve"> REF _Ref265494390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5</w:t>
      </w:r>
      <w:r w:rsidR="00ED79DD">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26"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Default="00A41981" w:rsidP="00666138">
      <w:pPr>
        <w:pStyle w:val="Epgrafe"/>
      </w:pPr>
      <w:bookmarkStart w:id="62" w:name="_Ref265494390"/>
      <w:bookmarkStart w:id="63" w:name="_Toc266448534"/>
      <w:r>
        <w:t xml:space="preserve">Figura </w:t>
      </w:r>
      <w:fldSimple w:instr=" STYLEREF 1 \s ">
        <w:r w:rsidR="00DA3081">
          <w:rPr>
            <w:noProof/>
          </w:rPr>
          <w:t>3</w:t>
        </w:r>
      </w:fldSimple>
      <w:r w:rsidR="008B4923">
        <w:t>.</w:t>
      </w:r>
      <w:fldSimple w:instr=" SEQ Figura \* ARABIC \s 1 ">
        <w:r w:rsidR="00DA3081">
          <w:rPr>
            <w:noProof/>
          </w:rPr>
          <w:t>5</w:t>
        </w:r>
      </w:fldSimple>
      <w:bookmarkEnd w:id="62"/>
      <w:r>
        <w:t>. Visualización con Fluid de la interfaz definida en UsimagToolGUI</w:t>
      </w:r>
      <w:bookmarkEnd w:id="63"/>
    </w:p>
    <w:p w:rsidR="00666138" w:rsidRPr="00666138" w:rsidRDefault="00666138" w:rsidP="00666138">
      <w:pPr>
        <w:rPr>
          <w:lang w:eastAsia="es-ES"/>
        </w:rPr>
      </w:pPr>
    </w:p>
    <w:p w:rsidR="00AF2638" w:rsidRPr="00AF2638" w:rsidRDefault="00AF2638" w:rsidP="00C6736B">
      <w:pPr>
        <w:pStyle w:val="Ttulo3"/>
      </w:pPr>
      <w:bookmarkStart w:id="64" w:name="_Toc266382320"/>
      <w:r w:rsidRPr="00AF2638">
        <w:t>Clase UsimagToolConsole</w:t>
      </w:r>
      <w:bookmarkEnd w:id="64"/>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UsimagToolConsole hereda de UsimagToolGUI, e implementa la lógica </w:t>
      </w:r>
      <w:r w:rsidR="00FD2E2C">
        <w:rPr>
          <w:szCs w:val="20"/>
          <w:lang w:eastAsia="es-ES"/>
        </w:rPr>
        <w:t>asociada a dicha</w:t>
      </w:r>
      <w:r w:rsidRPr="00AF2638">
        <w:rPr>
          <w:szCs w:val="20"/>
          <w:lang w:eastAsia="es-ES"/>
        </w:rPr>
        <w:t xml:space="preserve"> interfaz. Así, la clase UsimagToolGUI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U</w:t>
      </w:r>
      <w:r w:rsidR="00D56049">
        <w:rPr>
          <w:szCs w:val="20"/>
          <w:lang w:eastAsia="es-ES"/>
        </w:rPr>
        <w:t xml:space="preserve">simagToolConsole implementa los callbacks de los elementos </w:t>
      </w:r>
      <w:r w:rsidR="00D56049">
        <w:rPr>
          <w:szCs w:val="20"/>
          <w:lang w:eastAsia="es-ES"/>
        </w:rPr>
        <w:lastRenderedPageBreak/>
        <w:t>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65" w:name="_Toc266382321"/>
      <w:r w:rsidRPr="00AF2638">
        <w:t>Clase TensorGUI</w:t>
      </w:r>
      <w:bookmarkEnd w:id="65"/>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TensorGUI define la interfaz de usuario de los diferentes paneles que se sitúan en la parte inferior izquierda de la aplicación. Existen </w:t>
      </w:r>
      <w:r w:rsidR="009B6A34">
        <w:rPr>
          <w:szCs w:val="20"/>
          <w:lang w:eastAsia="es-ES"/>
        </w:rPr>
        <w:t>actualmente seis</w:t>
      </w:r>
      <w:r w:rsidRPr="00AF2638">
        <w:rPr>
          <w:szCs w:val="20"/>
          <w:lang w:eastAsia="es-ES"/>
        </w:rPr>
        <w:t xml:space="preserve"> paneles</w:t>
      </w:r>
      <w:r w:rsidR="009B6A34">
        <w:rPr>
          <w:szCs w:val="20"/>
          <w:lang w:eastAsia="es-ES"/>
        </w:rPr>
        <w:t>, que ya han sido explicados en una sección anterior</w:t>
      </w:r>
      <w:r w:rsidRPr="00AF2638">
        <w:rPr>
          <w:szCs w:val="20"/>
          <w:lang w:eastAsia="es-ES"/>
        </w:rPr>
        <w:t xml:space="preserve">: </w:t>
      </w:r>
      <w:r w:rsidR="009B6A34">
        <w:rPr>
          <w:szCs w:val="20"/>
          <w:lang w:eastAsia="es-ES"/>
        </w:rPr>
        <w:t xml:space="preserve">Preferences, </w:t>
      </w:r>
      <w:r w:rsidRPr="00AF2638">
        <w:rPr>
          <w:szCs w:val="20"/>
          <w:lang w:eastAsia="es-ES"/>
        </w:rPr>
        <w:t>Scalars, Tractography, Tractography Auto</w:t>
      </w:r>
      <w:r w:rsidR="009B6A34">
        <w:rPr>
          <w:szCs w:val="20"/>
          <w:lang w:eastAsia="es-ES"/>
        </w:rPr>
        <w:t>, Fibers Edit y</w:t>
      </w:r>
      <w:r w:rsidR="00017A7E">
        <w:rPr>
          <w:szCs w:val="20"/>
          <w:lang w:eastAsia="es-ES"/>
        </w:rPr>
        <w:t xml:space="preserve"> Measures, aunque el panel Preferences forma parte de UsimagToolGUI.</w:t>
      </w:r>
      <w:r w:rsidRPr="00AF2638">
        <w:rPr>
          <w:szCs w:val="20"/>
          <w:lang w:eastAsia="es-ES"/>
        </w:rPr>
        <w:t xml:space="preserve"> 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explicarán más adelante, se encuentran también en TensorGUI.</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66" w:name="_Toc266382322"/>
      <w:r w:rsidRPr="00AF2638">
        <w:t>Clase TensorConsole</w:t>
      </w:r>
      <w:bookmarkEnd w:id="66"/>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TensorConsole implementa la lógica asociada la interfaz TensorGUI, con métodos para las distintas funciones que ofrece la interfaz. Esta clase es importante, porque va a incluir varios métodos del código de este proyecto. TensorConsole hereda de TensorGUI.</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En primer lugar, el fichero de cabeceras de TensorConsole define de nuevo los tipos de dato y las variables que ya aparecían en UsimagToolBase. Esto es necesario debido a que TensorConsole no hereda, directa ni indirectamente, de UsimagToolBase.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streamlines con las que se representan, o diversos métodos para realizar cálculos sobre ellas. Interesa especialmente para este proyecto el método RungeKuttaTractography(), que calcula los </w:t>
      </w:r>
      <w:r w:rsidR="000F6AB9">
        <w:rPr>
          <w:szCs w:val="20"/>
          <w:lang w:eastAsia="es-ES"/>
        </w:rPr>
        <w:t>puntos que recorre el tracto</w:t>
      </w:r>
      <w:r w:rsidRPr="00AF2638">
        <w:rPr>
          <w:szCs w:val="20"/>
          <w:lang w:eastAsia="es-ES"/>
        </w:rPr>
        <w:t xml:space="preserve">. Estos puntos se utilizan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67" w:name="_Toc266382323"/>
      <w:r w:rsidRPr="00AF2638">
        <w:lastRenderedPageBreak/>
        <w:t>Clase DTITensor</w:t>
      </w:r>
      <w:bookmarkEnd w:id="67"/>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DTITensor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ED79DD"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En la clase se define una variedad de métodos para trabajar con los tensores. En primer lugar, varios métodos para obtener los autovalores y autovectores del tensor. Los autovalores y autovectores se devuelven con los tipos de dato EigenValuesArrayType y EigenVectorsMatrixType, una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68" w:name="_Toc266382324"/>
      <w:r w:rsidRPr="00AF2638">
        <w:t>Clase DataTensorElementType</w:t>
      </w:r>
      <w:bookmarkEnd w:id="68"/>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La clase DataTensor</w:t>
      </w:r>
      <w:r w:rsidR="00AF2638" w:rsidRPr="00AF2638">
        <w:rPr>
          <w:szCs w:val="20"/>
          <w:lang w:eastAsia="es-ES"/>
        </w:rPr>
        <w:t>ElementType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TensorImageType, del que ya se ha hablado anteriormente. La clase contiene además tres métodos para crear, copiar y eliminar la imagen.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DataTensorElementType está definida en el fichero VolumesContainer.h, donde también aparecen otras clases para diferentes tipos de imágenes pero con una estructura similar, como DataElem</w:t>
      </w:r>
      <w:r w:rsidR="00531A8E">
        <w:rPr>
          <w:szCs w:val="20"/>
          <w:lang w:eastAsia="es-ES"/>
        </w:rPr>
        <w:t>e</w:t>
      </w:r>
      <w:r w:rsidRPr="00AF2638">
        <w:rPr>
          <w:szCs w:val="20"/>
          <w:lang w:eastAsia="es-ES"/>
        </w:rPr>
        <w:t>ntType, DataDWIElementType o DataModelElementType.</w:t>
      </w:r>
    </w:p>
    <w:p w:rsidR="00AF2638" w:rsidRDefault="00AF2638" w:rsidP="00AF2638">
      <w:pPr>
        <w:rPr>
          <w:szCs w:val="20"/>
          <w:lang w:eastAsia="es-ES"/>
        </w:rPr>
      </w:pPr>
    </w:p>
    <w:p w:rsidR="00EE74F6" w:rsidRDefault="00EE74F6">
      <w:pPr>
        <w:tabs>
          <w:tab w:val="clear" w:pos="1701"/>
        </w:tabs>
        <w:spacing w:line="276" w:lineRule="auto"/>
        <w:ind w:firstLine="0"/>
        <w:contextualSpacing w:val="0"/>
        <w:jc w:val="left"/>
        <w:rPr>
          <w:rFonts w:ascii="Cambria" w:hAnsi="Cambria"/>
          <w:b/>
          <w:sz w:val="28"/>
        </w:rPr>
      </w:pPr>
      <w:r>
        <w:br w:type="page"/>
      </w:r>
    </w:p>
    <w:p w:rsidR="00AF2638" w:rsidRPr="00AF2638" w:rsidRDefault="00AF2638" w:rsidP="00C6736B">
      <w:pPr>
        <w:pStyle w:val="Ttulo3"/>
      </w:pPr>
      <w:bookmarkStart w:id="69" w:name="_Toc266382325"/>
      <w:r w:rsidRPr="00AF2638">
        <w:lastRenderedPageBreak/>
        <w:t>Clase VolumesContainer</w:t>
      </w:r>
      <w:bookmarkEnd w:id="69"/>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VolumesContainer es la clase que se utiliza para almacenar todas las imágenes de un mismo tipo que se encuentran cargadas a la vez en Saturn. Se trata de una vector que contiene elementos del tipo Data***</w:t>
      </w:r>
      <w:r w:rsidR="00CD14D0">
        <w:rPr>
          <w:szCs w:val="20"/>
          <w:lang w:eastAsia="es-ES"/>
        </w:rPr>
        <w:t>**</w:t>
      </w:r>
      <w:r w:rsidRPr="00AF2638">
        <w:rPr>
          <w:szCs w:val="20"/>
          <w:lang w:eastAsia="es-ES"/>
        </w:rPr>
        <w:t>ElementType (DataTensorElementType en el caso de imágenes tensoriales). La interfaz ofrece los métodos habituales para trabajar con un vector, como añadir y eliminar elementos, o copiar los datos del vector. Además, VolumesContainer permite registrar dos tipos de elementos de lista de la interfaz: Fl_Browser (lista de elementos con desplazamiento) y Fl_Coice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0" w:name="_Toc266382326"/>
      <w:r w:rsidRPr="00AF2638">
        <w:t>Clase Viewer3D</w:t>
      </w:r>
      <w:bookmarkEnd w:id="70"/>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Viewer3D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Viewer3D recibe la geometría y los escalares de los tractos, para dibujar y colorear los tractos de forma transparente para el usuario, que no necesita preocuparse del últ</w:t>
      </w:r>
      <w:r w:rsidR="00880493">
        <w:rPr>
          <w:szCs w:val="20"/>
          <w:lang w:eastAsia="es-ES"/>
        </w:rPr>
        <w:t>imo tramo del pipeline de VTK (m</w:t>
      </w:r>
      <w:r w:rsidRPr="00AF2638">
        <w:rPr>
          <w:szCs w:val="20"/>
          <w:lang w:eastAsia="es-ES"/>
        </w:rPr>
        <w:t>apper,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La clase Viewer3D implementa otros métodos para modificar la luz, la opacidad o el color de los distintos actores, y un método sencillo para mostrar imágenes del tipo vtkPolyData.</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1" w:name="_Toc266382327"/>
      <w:r w:rsidRPr="00AF2638">
        <w:t>Resto de código</w:t>
      </w:r>
      <w:bookmarkEnd w:id="71"/>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UsimagToolBase, UsimagToolGUI, UsimagToolConsole, TensorGUI, TensorConsole y VolumesContainer. Aparecen además dos clases para la interconexión entre ITK y VTK (ImageToVTKImageFilter y vtkITKUtility), </w:t>
      </w:r>
      <w:r w:rsidR="00880493">
        <w:rPr>
          <w:szCs w:val="20"/>
          <w:lang w:eastAsia="es-ES"/>
        </w:rPr>
        <w:t xml:space="preserve">las clases </w:t>
      </w:r>
      <w:r w:rsidRPr="00AF2638">
        <w:rPr>
          <w:szCs w:val="20"/>
          <w:lang w:eastAsia="es-ES"/>
        </w:rPr>
        <w:lastRenderedPageBreak/>
        <w:t>GenericImageToImageFilter y geodesicPath3D, y varias interfaces de usuario más (BasicOpGUI, FilteringGUI, Im</w:t>
      </w:r>
      <w:r w:rsidR="00531A8E">
        <w:rPr>
          <w:szCs w:val="20"/>
          <w:lang w:eastAsia="es-ES"/>
        </w:rPr>
        <w:t>ageViewerGUI, SegmentationGUI).</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La clase DTITensor, explicada anteriormente se encuentra en la carpeta</w:t>
      </w:r>
      <w:r w:rsidRPr="00AF2638">
        <w:rPr>
          <w:lang w:eastAsia="es-ES"/>
        </w:rPr>
        <w:t> </w:t>
      </w:r>
      <w:r w:rsidRPr="00AF2638">
        <w:rPr>
          <w:i/>
          <w:iCs/>
          <w:szCs w:val="20"/>
          <w:lang w:eastAsia="es-ES"/>
        </w:rPr>
        <w:t>tensor</w:t>
      </w:r>
      <w:r w:rsidRPr="00AF2638">
        <w:rPr>
          <w:szCs w:val="20"/>
          <w:lang w:eastAsia="es-ES"/>
        </w:rPr>
        <w:t>, que contiene una serie de utilidades para imágenes tensoriales, como filtros ITK, transformaciones, lectores de ficheros, etc. La clase Viewer3D se encuentra en la carpeta 3DViewer, que incluye otras clases de interconexión entre VTK y FLTK. Existe un total de 12 directorios de código más, además de uno de imágenes: ASR, Demons3D, DPAD, FltkImageViewer, Images, knn-1canal, Kretz, MyFltkImageViewer, registrado_tristan, SRAD, VtkFltk, vtkMarcacionElipse y wiener.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72" w:name="_Toc266382328"/>
      <w:r w:rsidRPr="00AF2638">
        <w:t>Otras interfaces</w:t>
      </w:r>
      <w:r>
        <w:t xml:space="preserve"> de visualización</w:t>
      </w:r>
      <w:bookmarkEnd w:id="72"/>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 Entre ellas se encuentran 3D Slicer,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 es un software 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27"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73" w:name="_Ref265491724"/>
      <w:bookmarkStart w:id="74" w:name="_Toc266448535"/>
      <w:r>
        <w:t xml:space="preserve">Figura </w:t>
      </w:r>
      <w:fldSimple w:instr=" STYLEREF 1 \s ">
        <w:r w:rsidR="00DA3081">
          <w:rPr>
            <w:noProof/>
          </w:rPr>
          <w:t>3</w:t>
        </w:r>
      </w:fldSimple>
      <w:r w:rsidR="008B4923">
        <w:t>.</w:t>
      </w:r>
      <w:fldSimple w:instr=" SEQ Figura \* ARABIC \s 1 ">
        <w:r w:rsidR="00DA3081">
          <w:rPr>
            <w:noProof/>
          </w:rPr>
          <w:t>6</w:t>
        </w:r>
      </w:fldSimple>
      <w:bookmarkEnd w:id="73"/>
      <w:r>
        <w:t>. Visualización de glifos en 3D Slicer</w:t>
      </w:r>
      <w:r w:rsidR="008D0976">
        <w:t xml:space="preserve"> </w:t>
      </w:r>
      <w:r w:rsidR="008D0976">
        <w:fldChar w:fldCharType="begin"/>
      </w:r>
      <w:r w:rsidR="008D0976">
        <w:instrText xml:space="preserve"> REF _Ref266445504 \r \h </w:instrText>
      </w:r>
      <w:r w:rsidR="008D0976">
        <w:fldChar w:fldCharType="separate"/>
      </w:r>
      <w:r w:rsidR="00DA3081">
        <w:t>[5]</w:t>
      </w:r>
      <w:bookmarkEnd w:id="74"/>
      <w:r w:rsidR="008D0976">
        <w:fldChar w:fldCharType="end"/>
      </w:r>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28"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75" w:name="_Ref265491798"/>
      <w:bookmarkStart w:id="76" w:name="_Toc266448536"/>
      <w:r>
        <w:t xml:space="preserve">Figura </w:t>
      </w:r>
      <w:fldSimple w:instr=" STYLEREF 1 \s ">
        <w:r w:rsidR="00DA3081">
          <w:rPr>
            <w:noProof/>
          </w:rPr>
          <w:t>3</w:t>
        </w:r>
      </w:fldSimple>
      <w:r w:rsidR="008B4923">
        <w:t>.</w:t>
      </w:r>
      <w:fldSimple w:instr=" SEQ Figura \* ARABIC \s 1 ">
        <w:r w:rsidR="00DA3081">
          <w:rPr>
            <w:noProof/>
          </w:rPr>
          <w:t>7</w:t>
        </w:r>
      </w:fldSimple>
      <w:bookmarkEnd w:id="75"/>
      <w:r>
        <w:t>. Visualización de tractos mediante glifos en 3D Slicer</w:t>
      </w:r>
      <w:r w:rsidR="008D0976">
        <w:t xml:space="preserve"> </w:t>
      </w:r>
      <w:r w:rsidR="008D0976">
        <w:fldChar w:fldCharType="begin"/>
      </w:r>
      <w:r w:rsidR="008D0976">
        <w:instrText xml:space="preserve"> REF _Ref266445504 \r \h </w:instrText>
      </w:r>
      <w:r w:rsidR="008D0976">
        <w:fldChar w:fldCharType="separate"/>
      </w:r>
      <w:r w:rsidR="00DA3081">
        <w:t>[5]</w:t>
      </w:r>
      <w:bookmarkEnd w:id="76"/>
      <w:r w:rsidR="008D0976">
        <w:fldChar w:fldCharType="end"/>
      </w:r>
    </w:p>
    <w:p w:rsidR="007A77F3" w:rsidRPr="00AF2638" w:rsidRDefault="0089712A" w:rsidP="00AF2638">
      <w:pPr>
        <w:rPr>
          <w:rFonts w:ascii="Times New Roman" w:hAnsi="Times New Roman"/>
          <w:szCs w:val="24"/>
          <w:lang w:eastAsia="es-ES"/>
        </w:rPr>
      </w:pPr>
      <w:r>
        <w:rPr>
          <w:szCs w:val="20"/>
          <w:lang w:eastAsia="es-ES"/>
        </w:rPr>
        <w:lastRenderedPageBreak/>
        <w:t xml:space="preserve">La interfaz para la visualización de glifos en 3D Slicer puede verse en la </w:t>
      </w:r>
      <w:r w:rsidR="00ED79DD">
        <w:rPr>
          <w:szCs w:val="20"/>
          <w:lang w:eastAsia="es-ES"/>
        </w:rPr>
        <w:fldChar w:fldCharType="begin"/>
      </w:r>
      <w:r>
        <w:rPr>
          <w:szCs w:val="20"/>
          <w:lang w:eastAsia="es-ES"/>
        </w:rPr>
        <w:instrText xml:space="preserve"> REF _Ref265491724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6</w:t>
      </w:r>
      <w:r w:rsidR="00ED79DD">
        <w:rPr>
          <w:szCs w:val="20"/>
          <w:lang w:eastAsia="es-ES"/>
        </w:rPr>
        <w:fldChar w:fldCharType="end"/>
      </w:r>
      <w:r>
        <w:rPr>
          <w:szCs w:val="20"/>
          <w:lang w:eastAsia="es-ES"/>
        </w:rPr>
        <w:t>. Esta opción está disponible para visualización de planos (</w:t>
      </w:r>
      <w:r w:rsidR="00ED79DD">
        <w:rPr>
          <w:szCs w:val="20"/>
          <w:lang w:eastAsia="es-ES"/>
        </w:rPr>
        <w:fldChar w:fldCharType="begin"/>
      </w:r>
      <w:r>
        <w:rPr>
          <w:szCs w:val="20"/>
          <w:lang w:eastAsia="es-ES"/>
        </w:rPr>
        <w:instrText xml:space="preserve"> REF _Ref265491724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6</w:t>
      </w:r>
      <w:r w:rsidR="00ED79DD">
        <w:rPr>
          <w:szCs w:val="20"/>
          <w:lang w:eastAsia="es-ES"/>
        </w:rPr>
        <w:fldChar w:fldCharType="end"/>
      </w:r>
      <w:r>
        <w:rPr>
          <w:szCs w:val="20"/>
          <w:lang w:eastAsia="es-ES"/>
        </w:rPr>
        <w:t>) y tractografía (</w:t>
      </w:r>
      <w:r w:rsidR="00ED79DD">
        <w:rPr>
          <w:szCs w:val="20"/>
          <w:lang w:eastAsia="es-ES"/>
        </w:rPr>
        <w:fldChar w:fldCharType="begin"/>
      </w:r>
      <w:r>
        <w:rPr>
          <w:szCs w:val="20"/>
          <w:lang w:eastAsia="es-ES"/>
        </w:rPr>
        <w:instrText xml:space="preserve"> REF _Ref265491798 \h </w:instrText>
      </w:r>
      <w:r w:rsidR="00ED79DD">
        <w:rPr>
          <w:szCs w:val="20"/>
          <w:lang w:eastAsia="es-ES"/>
        </w:rPr>
      </w:r>
      <w:r w:rsidR="00ED79DD">
        <w:rPr>
          <w:szCs w:val="20"/>
          <w:lang w:eastAsia="es-ES"/>
        </w:rPr>
        <w:fldChar w:fldCharType="separate"/>
      </w:r>
      <w:r w:rsidR="00DA3081">
        <w:t xml:space="preserve">Figura </w:t>
      </w:r>
      <w:r w:rsidR="00DA3081">
        <w:rPr>
          <w:noProof/>
        </w:rPr>
        <w:t>3</w:t>
      </w:r>
      <w:r w:rsidR="00DA3081">
        <w:t>.</w:t>
      </w:r>
      <w:r w:rsidR="00DA3081">
        <w:rPr>
          <w:noProof/>
        </w:rPr>
        <w:t>7</w:t>
      </w:r>
      <w:r w:rsidR="00ED79DD">
        <w:rPr>
          <w:szCs w:val="20"/>
          <w:lang w:eastAsia="es-ES"/>
        </w:rPr>
        <w:fldChar w:fldCharType="end"/>
      </w:r>
      <w:r>
        <w:rPr>
          <w:szCs w:val="20"/>
          <w:lang w:eastAsia="es-ES"/>
        </w:rPr>
        <w:t>)</w:t>
      </w:r>
      <w:r w:rsidR="00D62255">
        <w:rPr>
          <w:szCs w:val="20"/>
          <w:lang w:eastAsia="es-ES"/>
        </w:rPr>
        <w:t>. En ambos casos, el usuari</w:t>
      </w:r>
      <w:r w:rsidR="000D1E83">
        <w:rPr>
          <w:szCs w:val="20"/>
          <w:lang w:eastAsia="es-ES"/>
        </w:rPr>
        <w:t>o puede indicar el tipo de glif</w:t>
      </w:r>
      <w:r w:rsidR="00D62255">
        <w:rPr>
          <w:szCs w:val="20"/>
          <w:lang w:eastAsia="es-ES"/>
        </w:rPr>
        <w:t xml:space="preserve">, el escalar utilizado para colorear los glifos, </w:t>
      </w:r>
      <w:r w:rsidR="0048039A">
        <w:rPr>
          <w:szCs w:val="20"/>
          <w:lang w:eastAsia="es-ES"/>
        </w:rPr>
        <w:t>el factor de escala, la opacidad o el número de glifos que se muestran.</w:t>
      </w:r>
    </w:p>
    <w:p w:rsidR="00AF2638" w:rsidRDefault="00AF2638" w:rsidP="00AF2638">
      <w:pPr>
        <w:rPr>
          <w:lang w:eastAsia="es-ES"/>
        </w:rPr>
      </w:pPr>
    </w:p>
    <w:p w:rsidR="00755B78" w:rsidRDefault="00AF2638" w:rsidP="009744B1">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sidR="00FC3D0C">
        <w:rPr>
          <w:lang w:eastAsia="es-ES"/>
        </w:rPr>
        <w:t xml:space="preserve"> Su última versión estable es la 3.6, y la versión 4 ya está en desarrollo.</w:t>
      </w:r>
    </w:p>
    <w:p w:rsidR="00EE74F6" w:rsidRDefault="00EE74F6" w:rsidP="009744B1">
      <w:pPr>
        <w:rPr>
          <w:lang w:eastAsia="es-ES"/>
        </w:rPr>
      </w:pPr>
    </w:p>
    <w:p w:rsidR="00755B78" w:rsidRDefault="00EE74F6" w:rsidP="00EE74F6">
      <w:r w:rsidRPr="00AF2638">
        <w:rPr>
          <w:lang w:eastAsia="es-ES"/>
        </w:rPr>
        <w:t>MedINRIA, por su parte, es un software desarrollado originalmente para el procesado y visualización de datos DT-MRI, pero en la actualidad integra módulos de otros tipos. Tiene varias semejanzas con Saturn y 3D Slicer, como la arquitectura modular y el uso de ITK y VTK. Una de las diferencias más importantes es que, a pesar de que se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El software cuenta con dos módulos específicos para DT-MRI, DTI-Track y Tensor Viewer, y utiliza la métrica log-euclídea, desarrollada por el mismo equipo de investigación.</w:t>
      </w:r>
      <w:r>
        <w:rPr>
          <w:lang w:eastAsia="es-ES"/>
        </w:rPr>
        <w:t xml:space="preserve"> </w:t>
      </w:r>
      <w:r w:rsidR="009744B1">
        <w:rPr>
          <w:lang w:eastAsia="es-ES"/>
        </w:rPr>
        <w:t xml:space="preserve">La </w:t>
      </w:r>
      <w:r w:rsidR="00ED79DD">
        <w:rPr>
          <w:lang w:eastAsia="es-ES"/>
        </w:rPr>
        <w:fldChar w:fldCharType="begin"/>
      </w:r>
      <w:r w:rsidR="009744B1">
        <w:rPr>
          <w:lang w:eastAsia="es-ES"/>
        </w:rPr>
        <w:instrText xml:space="preserve"> REF _Ref265489487 \h </w:instrText>
      </w:r>
      <w:r w:rsidR="00ED79DD">
        <w:rPr>
          <w:lang w:eastAsia="es-ES"/>
        </w:rPr>
      </w:r>
      <w:r w:rsidR="00ED79DD">
        <w:rPr>
          <w:lang w:eastAsia="es-ES"/>
        </w:rPr>
        <w:fldChar w:fldCharType="separate"/>
      </w:r>
      <w:r w:rsidR="00DA3081">
        <w:t xml:space="preserve">Figura </w:t>
      </w:r>
      <w:r w:rsidR="00DA3081">
        <w:rPr>
          <w:noProof/>
        </w:rPr>
        <w:t>3</w:t>
      </w:r>
      <w:r w:rsidR="00DA3081">
        <w:t>.</w:t>
      </w:r>
      <w:r w:rsidR="00DA3081">
        <w:rPr>
          <w:noProof/>
        </w:rPr>
        <w:t>8</w:t>
      </w:r>
      <w:r w:rsidR="00ED79DD">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(Institut National de Recherche en Informatique et en Automatique</w:t>
      </w:r>
      <w:r>
        <w:rPr>
          <w:lang w:eastAsia="es-ES"/>
        </w:rPr>
        <w:t>) en Sophia Antipolis, Francia.</w:t>
      </w:r>
    </w:p>
    <w:p w:rsidR="00755B78" w:rsidRDefault="00755B78" w:rsidP="00AF2638">
      <w:pPr>
        <w:rPr>
          <w:lang w:eastAsia="es-ES"/>
        </w:rPr>
      </w:pPr>
    </w:p>
    <w:p w:rsidR="00755B78" w:rsidRDefault="00755B78" w:rsidP="00755B78">
      <w:pPr>
        <w:keepNext/>
        <w:ind w:firstLine="0"/>
      </w:pPr>
      <w:r>
        <w:rPr>
          <w:noProof/>
          <w:lang w:eastAsia="es-ES"/>
        </w:rPr>
        <w:lastRenderedPageBreak/>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29"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755B78" w:rsidRDefault="00755B78" w:rsidP="00755B78">
      <w:pPr>
        <w:pStyle w:val="Epgrafe"/>
      </w:pPr>
      <w:bookmarkStart w:id="77" w:name="_Ref265489487"/>
      <w:bookmarkStart w:id="78" w:name="_Toc266448537"/>
      <w:r>
        <w:t xml:space="preserve">Figura </w:t>
      </w:r>
      <w:fldSimple w:instr=" STYLEREF 1 \s ">
        <w:r w:rsidR="00DA3081">
          <w:rPr>
            <w:noProof/>
          </w:rPr>
          <w:t>3</w:t>
        </w:r>
      </w:fldSimple>
      <w:r w:rsidR="008B4923">
        <w:t>.</w:t>
      </w:r>
      <w:fldSimple w:instr=" SEQ Figura \* ARABIC \s 1 ">
        <w:r w:rsidR="00DA3081">
          <w:rPr>
            <w:noProof/>
          </w:rPr>
          <w:t>8</w:t>
        </w:r>
      </w:fldSimple>
      <w:bookmarkEnd w:id="77"/>
      <w:r>
        <w:t>. Interfaz de visualización de glifos en MedINRIA</w:t>
      </w:r>
      <w:r w:rsidR="008D0976">
        <w:t xml:space="preserve"> </w:t>
      </w:r>
      <w:r w:rsidR="008D0976">
        <w:fldChar w:fldCharType="begin"/>
      </w:r>
      <w:r w:rsidR="008D0976">
        <w:instrText xml:space="preserve"> REF _Ref266445534 \r \h </w:instrText>
      </w:r>
      <w:r w:rsidR="008D0976">
        <w:fldChar w:fldCharType="separate"/>
      </w:r>
      <w:r w:rsidR="00DA3081">
        <w:t>[7]</w:t>
      </w:r>
      <w:bookmarkEnd w:id="78"/>
      <w:r w:rsidR="008D0976">
        <w:fldChar w:fldCharType="end"/>
      </w:r>
    </w:p>
    <w:p w:rsidR="00755B78" w:rsidRDefault="00755B78" w:rsidP="00755B78"/>
    <w:p w:rsidR="00693130" w:rsidRDefault="00693130">
      <w:pPr>
        <w:tabs>
          <w:tab w:val="clear" w:pos="1701"/>
        </w:tabs>
        <w:spacing w:line="276" w:lineRule="auto"/>
        <w:ind w:firstLine="0"/>
        <w:contextualSpacing w:val="0"/>
        <w:jc w:val="left"/>
      </w:pPr>
      <w:r>
        <w:br w:type="page"/>
      </w:r>
    </w:p>
    <w:p w:rsidR="00693130" w:rsidRDefault="00693130" w:rsidP="00693130">
      <w:pPr>
        <w:pStyle w:val="Ttulo2"/>
        <w:rPr>
          <w:lang w:eastAsia="es-ES"/>
        </w:rPr>
      </w:pPr>
      <w:bookmarkStart w:id="79" w:name="_Toc266382329"/>
      <w:r>
        <w:rPr>
          <w:lang w:eastAsia="es-ES"/>
        </w:rPr>
        <w:lastRenderedPageBreak/>
        <w:t>Referencias</w:t>
      </w:r>
      <w:bookmarkEnd w:id="79"/>
    </w:p>
    <w:p w:rsidR="00693130" w:rsidRDefault="00693130" w:rsidP="00693130">
      <w:pPr>
        <w:rPr>
          <w:lang w:eastAsia="es-ES"/>
        </w:rPr>
      </w:pPr>
    </w:p>
    <w:p w:rsidR="008559C4" w:rsidRDefault="008559C4" w:rsidP="008559C4">
      <w:pPr>
        <w:pStyle w:val="Prrafodelista"/>
        <w:numPr>
          <w:ilvl w:val="0"/>
          <w:numId w:val="18"/>
        </w:numPr>
        <w:ind w:left="567" w:hanging="567"/>
        <w:rPr>
          <w:lang w:eastAsia="es-ES"/>
        </w:rPr>
      </w:pPr>
      <w:r>
        <w:rPr>
          <w:lang w:eastAsia="es-ES"/>
        </w:rPr>
        <w:t>R. Cárdenas Ameida, UsimagTool: a tool for ultrasound images visualization and processing.</w:t>
      </w:r>
    </w:p>
    <w:p w:rsidR="008559C4" w:rsidRPr="00F432F9" w:rsidRDefault="008559C4" w:rsidP="008559C4">
      <w:pPr>
        <w:pStyle w:val="Prrafodelista"/>
        <w:numPr>
          <w:ilvl w:val="0"/>
          <w:numId w:val="18"/>
        </w:numPr>
        <w:ind w:left="567" w:hanging="567"/>
        <w:rPr>
          <w:lang w:eastAsia="es-ES"/>
        </w:rPr>
      </w:pPr>
      <w:r>
        <w:rPr>
          <w:lang w:eastAsia="es-ES"/>
        </w:rPr>
        <w:t xml:space="preserve">R. Cárdenas Almeida, A. Tristán Vega, G. Vegas Sánchez-Ferrero, S. Aja Fernández, V. García Pérez, E. Muñoz Moreno, R. de Luis García, J. González Fernández, D. Sosa Cabrera, K. Krissian, S. Kieffer, UsimagTool: an sopen source freeware software for ultrasound imaging and elastography, </w:t>
      </w:r>
      <w:r>
        <w:rPr>
          <w:i/>
          <w:lang w:eastAsia="es-ES"/>
        </w:rPr>
        <w:t xml:space="preserve">Proceedings of the eNTERFACE’07 Workshop on Multimodal Interfaces, Istanbul, Turkey, </w:t>
      </w:r>
      <w:r w:rsidRPr="008559C4">
        <w:rPr>
          <w:lang w:eastAsia="es-ES"/>
        </w:rPr>
        <w:t>Julio-Agosto de 2007</w:t>
      </w:r>
      <w:r>
        <w:rPr>
          <w:i/>
          <w:lang w:eastAsia="es-ES"/>
        </w:rPr>
        <w:t>.</w:t>
      </w:r>
    </w:p>
    <w:p w:rsidR="00F432F9" w:rsidRDefault="00F432F9" w:rsidP="008559C4">
      <w:pPr>
        <w:pStyle w:val="Prrafodelista"/>
        <w:numPr>
          <w:ilvl w:val="0"/>
          <w:numId w:val="18"/>
        </w:numPr>
        <w:ind w:left="567" w:hanging="567"/>
        <w:rPr>
          <w:lang w:eastAsia="es-ES"/>
        </w:rPr>
      </w:pPr>
      <w:r>
        <w:rPr>
          <w:lang w:eastAsia="es-ES"/>
        </w:rPr>
        <w:t xml:space="preserve">Página web del Laboratoria de Procesado de Imagen para UsimagTool </w:t>
      </w:r>
      <w:hyperlink r:id="rId30" w:history="1">
        <w:r>
          <w:rPr>
            <w:rStyle w:val="Hipervnculo"/>
          </w:rPr>
          <w:t>http://www.lpi.tel.uva.es/usimagtool/</w:t>
        </w:r>
      </w:hyperlink>
    </w:p>
    <w:p w:rsidR="00693130" w:rsidRDefault="00693130" w:rsidP="00693130">
      <w:pPr>
        <w:pStyle w:val="Prrafodelista"/>
        <w:numPr>
          <w:ilvl w:val="0"/>
          <w:numId w:val="18"/>
        </w:numPr>
        <w:ind w:left="567" w:hanging="567"/>
        <w:rPr>
          <w:lang w:eastAsia="es-ES"/>
        </w:rPr>
      </w:pPr>
      <w:r>
        <w:rPr>
          <w:lang w:eastAsia="es-ES"/>
        </w:rPr>
        <w:t>S. Merino Caviedes, M. Martín Fernández, User Interfaces to Interact with Tensor Fields.</w:t>
      </w:r>
    </w:p>
    <w:p w:rsidR="008559C4" w:rsidRDefault="008559C4" w:rsidP="00693130">
      <w:pPr>
        <w:pStyle w:val="Prrafodelista"/>
        <w:numPr>
          <w:ilvl w:val="0"/>
          <w:numId w:val="18"/>
        </w:numPr>
        <w:ind w:left="567" w:hanging="567"/>
        <w:rPr>
          <w:lang w:eastAsia="es-ES"/>
        </w:rPr>
      </w:pPr>
      <w:bookmarkStart w:id="80" w:name="_Ref266445504"/>
      <w:r>
        <w:rPr>
          <w:lang w:eastAsia="es-ES"/>
        </w:rPr>
        <w:t xml:space="preserve">Página web oficial de 3D Slicer </w:t>
      </w:r>
      <w:hyperlink r:id="rId31" w:history="1">
        <w:r>
          <w:rPr>
            <w:rStyle w:val="Hipervnculo"/>
          </w:rPr>
          <w:t>http://www.slicer.org/</w:t>
        </w:r>
      </w:hyperlink>
      <w:bookmarkEnd w:id="80"/>
    </w:p>
    <w:p w:rsidR="00F432F9" w:rsidRDefault="00F432F9" w:rsidP="00F432F9">
      <w:pPr>
        <w:pStyle w:val="Prrafodelista"/>
        <w:numPr>
          <w:ilvl w:val="0"/>
          <w:numId w:val="18"/>
        </w:numPr>
        <w:ind w:left="567" w:hanging="567"/>
        <w:rPr>
          <w:lang w:eastAsia="es-ES"/>
        </w:rPr>
      </w:pPr>
      <w:r>
        <w:rPr>
          <w:lang w:eastAsia="es-ES"/>
        </w:rPr>
        <w:t xml:space="preserve">P. Fillard, N. Toussaint, X. Pennec, MedINRIA: DT-MRI processing and visualization software, </w:t>
      </w:r>
      <w:r>
        <w:rPr>
          <w:i/>
          <w:lang w:eastAsia="es-ES"/>
        </w:rPr>
        <w:t>Similar NoE Tensor Workshop, Las Palmas</w:t>
      </w:r>
      <w:r>
        <w:rPr>
          <w:lang w:eastAsia="es-ES"/>
        </w:rPr>
        <w:t>, Noviembre de 2006.</w:t>
      </w:r>
    </w:p>
    <w:p w:rsidR="00F432F9" w:rsidRDefault="00F432F9" w:rsidP="00F432F9">
      <w:pPr>
        <w:pStyle w:val="Prrafodelista"/>
        <w:numPr>
          <w:ilvl w:val="0"/>
          <w:numId w:val="18"/>
        </w:numPr>
        <w:ind w:left="567" w:hanging="567"/>
        <w:rPr>
          <w:lang w:eastAsia="es-ES"/>
        </w:rPr>
      </w:pPr>
      <w:bookmarkStart w:id="81" w:name="_Ref266445534"/>
      <w:r>
        <w:rPr>
          <w:lang w:eastAsia="es-ES"/>
        </w:rPr>
        <w:t xml:space="preserve">Página web oficial de MedINRIA </w:t>
      </w:r>
      <w:hyperlink r:id="rId32" w:history="1">
        <w:r w:rsidR="00E7650B" w:rsidRPr="00794B30">
          <w:rPr>
            <w:rStyle w:val="Hipervnculo"/>
          </w:rPr>
          <w:t>http://www-sop.inria.fr/asclepios/software/MedINRIA/</w:t>
        </w:r>
      </w:hyperlink>
      <w:bookmarkEnd w:id="81"/>
    </w:p>
    <w:p w:rsidR="00F432F9" w:rsidRPr="00123247" w:rsidRDefault="00F432F9" w:rsidP="00F432F9">
      <w:pPr>
        <w:pStyle w:val="Prrafodelista"/>
        <w:ind w:left="567" w:firstLine="0"/>
        <w:rPr>
          <w:lang w:eastAsia="es-ES"/>
        </w:rPr>
      </w:pPr>
    </w:p>
    <w:p w:rsidR="009129BD" w:rsidRDefault="009129BD">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sectPr w:rsidR="00693130" w:rsidSect="003E6E87">
          <w:headerReference w:type="even" r:id="rId33"/>
          <w:type w:val="oddPage"/>
          <w:pgSz w:w="11906" w:h="16838" w:code="9"/>
          <w:pgMar w:top="2041" w:right="1701" w:bottom="1418" w:left="2268" w:header="709" w:footer="709" w:gutter="0"/>
          <w:cols w:space="708"/>
          <w:docGrid w:linePitch="360"/>
        </w:sectPr>
      </w:pPr>
    </w:p>
    <w:p w:rsidR="008D429B" w:rsidRDefault="008D429B">
      <w:pPr>
        <w:tabs>
          <w:tab w:val="clear" w:pos="1701"/>
        </w:tabs>
        <w:spacing w:line="276" w:lineRule="auto"/>
        <w:ind w:firstLine="0"/>
        <w:contextualSpacing w:val="0"/>
        <w:jc w:val="left"/>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82" w:name="_Toc266382330"/>
      <w:r w:rsidR="00ED7C97">
        <w:t>Desarrollo de una interfaz</w:t>
      </w:r>
      <w:r w:rsidR="00B93F4D">
        <w:t xml:space="preserve"> de visualización</w:t>
      </w:r>
      <w:r w:rsidR="00ED7C97">
        <w:t xml:space="preserve"> para DTI</w:t>
      </w:r>
      <w:bookmarkEnd w:id="82"/>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En este capítulo se explica extensamente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type w:val="oddPage"/>
          <w:pgSz w:w="11906" w:h="16838" w:code="9"/>
          <w:pgMar w:top="2041" w:right="1701" w:bottom="1418" w:left="2268" w:header="709" w:footer="709" w:gutter="0"/>
          <w:cols w:space="708"/>
          <w:docGrid w:linePitch="360"/>
        </w:sectPr>
      </w:pPr>
    </w:p>
    <w:p w:rsidR="008D429B" w:rsidRDefault="005A497C" w:rsidP="009129BD">
      <w:pPr>
        <w:pStyle w:val="Ttulo2"/>
        <w:ind w:left="709" w:hanging="709"/>
      </w:pPr>
      <w:bookmarkStart w:id="83" w:name="_Toc266382331"/>
      <w:r>
        <w:lastRenderedPageBreak/>
        <w:t>C</w:t>
      </w:r>
      <w:r w:rsidR="008D429B" w:rsidRPr="008D429B">
        <w:t xml:space="preserve">lase </w:t>
      </w:r>
      <w:r w:rsidR="008D429B" w:rsidRPr="00E50F85">
        <w:rPr>
          <w:i/>
        </w:rPr>
        <w:t>vtkSaturnTensorGlyph</w:t>
      </w:r>
      <w:bookmarkEnd w:id="83"/>
    </w:p>
    <w:p w:rsidR="008D429B" w:rsidRDefault="008D429B" w:rsidP="008D429B">
      <w:pPr>
        <w:rPr>
          <w:lang w:eastAsia="es-ES"/>
        </w:rPr>
      </w:pPr>
    </w:p>
    <w:p w:rsidR="008D429B" w:rsidRDefault="008D429B" w:rsidP="008D429B">
      <w:pPr>
        <w:rPr>
          <w:lang w:eastAsia="es-ES"/>
        </w:rPr>
      </w:pPr>
      <w:r w:rsidRPr="008D429B">
        <w:rPr>
          <w:lang w:eastAsia="es-ES"/>
        </w:rPr>
        <w:t xml:space="preserve">La clase </w:t>
      </w:r>
      <w:r w:rsidRPr="00E50F85">
        <w:rPr>
          <w:i/>
          <w:lang w:eastAsia="es-ES"/>
        </w:rPr>
        <w:t>vtkSaturnTensorGlyph</w:t>
      </w:r>
      <w:r w:rsidRPr="008D429B">
        <w:rPr>
          <w:lang w:eastAsia="es-ES"/>
        </w:rPr>
        <w:t xml:space="preserve"> es la encargada de convertir un volumen ITK cargado en Saturn en un conjunto de glifos del tipo </w:t>
      </w:r>
      <w:r w:rsidRPr="00E50F85">
        <w:rPr>
          <w:i/>
          <w:lang w:eastAsia="es-ES"/>
        </w:rPr>
        <w:t>vtkPolyData</w:t>
      </w:r>
      <w:r w:rsidRPr="008D429B">
        <w:rPr>
          <w:lang w:eastAsia="es-ES"/>
        </w:rPr>
        <w:t xml:space="preserve"> que pueda ser visualizado. La clase se ha desarrollado con el objetivo de ser parte de Saturn, y ofrecer una visualizión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visualización debe integrarse con la de 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colorear los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discriminar los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visualizar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lastRenderedPageBreak/>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Pr="00E50F85">
        <w:rPr>
          <w:i/>
          <w:lang w:eastAsia="es-ES"/>
        </w:rPr>
        <w:t>vtkSaturnTensorGlyph</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8D429B" w:rsidRDefault="008D429B" w:rsidP="00C6736B">
      <w:pPr>
        <w:pStyle w:val="Ttulo3"/>
      </w:pPr>
      <w:bookmarkStart w:id="84" w:name="_Toc266382332"/>
      <w:r w:rsidRPr="008D429B">
        <w:t>Tipos de dato</w:t>
      </w:r>
      <w:bookmarkEnd w:id="84"/>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Pr="00E50F85">
        <w:rPr>
          <w:i/>
          <w:lang w:eastAsia="es-ES"/>
        </w:rPr>
        <w:t>vtkSaturnTensorGlyph</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xml:space="preserve">: especifica el tipo de elementos que contienen los tensores (float).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Pr="00E50F85">
        <w:rPr>
          <w:i/>
          <w:lang w:eastAsia="es-ES"/>
        </w:rPr>
        <w:t>vtkSaturnTensorGlyph</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85" w:name="_Toc266382333"/>
      <w:r w:rsidRPr="008D429B">
        <w:t>Variables de clase</w:t>
      </w:r>
      <w:bookmarkEnd w:id="85"/>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crop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lastRenderedPageBreak/>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lastRenderedPageBreak/>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86" w:name="_Toc266382334"/>
      <w:r w:rsidRPr="008D429B">
        <w:t>Métodos</w:t>
      </w:r>
      <w:bookmarkEnd w:id="86"/>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lastRenderedPageBreak/>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(crop) de planos, especificados por el atributo Bounds.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Discriminación de tensores: se comprueba el valor de la anisotropía fraccional o de los coeficientes geométricos, así como el valor límite recibido como parámetro. Si el tensor no se </w:t>
      </w:r>
      <w:r w:rsidRPr="008D429B">
        <w:rPr>
          <w:lang w:eastAsia="es-ES"/>
        </w:rPr>
        <w:lastRenderedPageBreak/>
        <w:t>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Rotación del glifo. Para ello se utiliza una matriz de rotación 3x3 con los autovectores del tensor. Al tercer autovector se le aplica un factor signo, que previene una orientación inadecuada de las normales del glifo (ver nota).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eliminan de la memoria los elementos creados en la ejecución</w:t>
      </w:r>
    </w:p>
    <w:p w:rsidR="00B62C42" w:rsidRPr="00D264D6" w:rsidRDefault="008D429B" w:rsidP="00394A83">
      <w:pPr>
        <w:rPr>
          <w:lang w:eastAsia="es-ES"/>
        </w:rPr>
      </w:pPr>
      <w:r w:rsidRPr="008D429B">
        <w:rPr>
          <w:rFonts w:ascii="Times New Roman" w:hAnsi="Times New Roman" w:cs="Times New Roman"/>
          <w:sz w:val="27"/>
          <w:szCs w:val="27"/>
          <w:lang w:eastAsia="es-ES"/>
        </w:rPr>
        <w:br/>
      </w:r>
      <w:r w:rsidRPr="00D264D6">
        <w:rPr>
          <w:u w:val="single"/>
          <w:lang w:eastAsia="es-ES"/>
        </w:rPr>
        <w:t>Nota</w:t>
      </w:r>
      <w:r w:rsidRPr="00D264D6">
        <w:rPr>
          <w:rFonts w:ascii="Times New Roman" w:hAnsi="Times New Roman" w:cs="Times New Roman"/>
          <w:sz w:val="27"/>
          <w:szCs w:val="27"/>
          <w:lang w:eastAsia="es-ES"/>
        </w:rPr>
        <w:br/>
      </w:r>
    </w:p>
    <w:p w:rsidR="00D264D6" w:rsidRPr="00D264D6" w:rsidRDefault="008D429B" w:rsidP="00394A83">
      <w:pPr>
        <w:rPr>
          <w:lang w:eastAsia="es-ES"/>
        </w:rPr>
      </w:pPr>
      <w:r w:rsidRPr="00D264D6">
        <w:rPr>
          <w:lang w:eastAsia="es-ES"/>
        </w:rPr>
        <w:t xml:space="preserve">El factor signo aparece cuando </w:t>
      </w:r>
      <w:r w:rsidR="00447678" w:rsidRPr="00D264D6">
        <w:rPr>
          <w:lang w:eastAsia="es-ES"/>
        </w:rPr>
        <w:t>al detectar</w:t>
      </w:r>
      <w:r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r w:rsidR="00ED79DD">
        <w:fldChar w:fldCharType="begin"/>
      </w:r>
      <w:r w:rsidR="005D17C5">
        <w:instrText xml:space="preserve"> REF _Ref265495364 \h  \* MERGEFORMAT </w:instrText>
      </w:r>
      <w:r w:rsidR="00ED79DD">
        <w:fldChar w:fldCharType="separate"/>
      </w:r>
      <w:r w:rsidR="00DA3081">
        <w:rPr>
          <w:b/>
          <w:bCs/>
        </w:rPr>
        <w:t>¡Error! No se encuentra el origen de la referencia.</w:t>
      </w:r>
      <w:r w:rsidR="00ED79DD">
        <w:fldChar w:fldCharType="end"/>
      </w:r>
      <w:fldSimple w:instr=" REF _Ref266121133 \h  \* MERGEFORMAT ">
        <w:r w:rsidR="00DA3081">
          <w:t xml:space="preserve">Figura </w:t>
        </w:r>
        <w:r w:rsidR="00DA3081">
          <w:rPr>
            <w:noProof/>
          </w:rPr>
          <w:t>4.1</w:t>
        </w:r>
      </w:fldSimple>
      <w:r w:rsidR="00447678" w:rsidRPr="00D264D6">
        <w:rPr>
          <w:lang w:eastAsia="es-ES"/>
        </w:rPr>
        <w:t>.a se muestra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lastRenderedPageBreak/>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DA3081">
          <w:t xml:space="preserve">Figura </w:t>
        </w:r>
        <w:r w:rsidR="00DA3081">
          <w:rPr>
            <w:noProof/>
          </w:rPr>
          <w:t>4.1</w:t>
        </w:r>
      </w:fldSimple>
      <w:r w:rsidRPr="00D264D6">
        <w:rPr>
          <w:lang w:eastAsia="es-ES"/>
        </w:rPr>
        <w:t>.b se muestra la misma zona de la imagen después de aplicar este factor.</w:t>
      </w:r>
    </w:p>
    <w:p w:rsidR="00A013CE" w:rsidRDefault="00A013CE" w:rsidP="00394A83">
      <w:pPr>
        <w:rPr>
          <w:rFonts w:ascii="Times New Roman" w:hAnsi="Times New Roman" w:cs="Times New Roman"/>
          <w:sz w:val="27"/>
          <w:szCs w:val="27"/>
          <w:lang w:eastAsia="es-ES"/>
        </w:rPr>
      </w:pP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Default="00447678" w:rsidP="00666138">
      <w:pPr>
        <w:pStyle w:val="Epgrafe"/>
      </w:pPr>
      <w:bookmarkStart w:id="87" w:name="_Ref266121133"/>
      <w:bookmarkStart w:id="88" w:name="_Toc266448538"/>
      <w:r>
        <w:t xml:space="preserve">Figura </w:t>
      </w:r>
      <w:fldSimple w:instr=" STYLEREF 1 \s ">
        <w:r w:rsidR="00DA3081">
          <w:rPr>
            <w:noProof/>
          </w:rPr>
          <w:t>4</w:t>
        </w:r>
      </w:fldSimple>
      <w:r w:rsidR="008B4923">
        <w:t>.</w:t>
      </w:r>
      <w:fldSimple w:instr=" SEQ Figura \* ARABIC \s 1 ">
        <w:r w:rsidR="00DA3081">
          <w:rPr>
            <w:noProof/>
          </w:rPr>
          <w:t>1</w:t>
        </w:r>
      </w:fldSimple>
      <w:bookmarkEnd w:id="87"/>
      <w:r>
        <w:t>. Justificación del factor signo: (a) no se aplica el factor signo, (b) sí se aplica</w:t>
      </w:r>
      <w:bookmarkEnd w:id="88"/>
    </w:p>
    <w:p w:rsidR="00666138" w:rsidRDefault="00666138" w:rsidP="00666138">
      <w:pPr>
        <w:rPr>
          <w:lang w:eastAsia="es-ES"/>
        </w:rPr>
      </w:pPr>
    </w:p>
    <w:p w:rsidR="005A497C" w:rsidRPr="00666138" w:rsidRDefault="005A497C" w:rsidP="00666138">
      <w:pPr>
        <w:rPr>
          <w:lang w:eastAsia="es-ES"/>
        </w:rPr>
      </w:pPr>
    </w:p>
    <w:p w:rsidR="00B62C42" w:rsidRDefault="00A013CE" w:rsidP="00C6736B">
      <w:pPr>
        <w:pStyle w:val="Ttulo3"/>
      </w:pPr>
      <w:bookmarkStart w:id="89" w:name="_Toc266382335"/>
      <w:r>
        <w:t>Cumplimiento</w:t>
      </w:r>
      <w:r w:rsidR="008D429B" w:rsidRPr="008D429B">
        <w:t xml:space="preserve"> de los objetivos</w:t>
      </w:r>
      <w:bookmarkEnd w:id="89"/>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lastRenderedPageBreak/>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90" w:name="_Toc266382336"/>
      <w:r w:rsidRPr="008D429B">
        <w:t>La clase vtkSaturnTensorGlyph frente a vtkTensorGlyph</w:t>
      </w:r>
      <w:bookmarkEnd w:id="90"/>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Pr="00E50F85">
        <w:rPr>
          <w:i/>
          <w:lang w:eastAsia="es-ES"/>
        </w:rPr>
        <w:t>vtkSaturnTensorGlyph</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derivada de la anterior.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w:t>
      </w:r>
      <w:r w:rsidRPr="008D429B">
        <w:rPr>
          <w:lang w:eastAsia="es-ES"/>
        </w:rPr>
        <w:lastRenderedPageBreak/>
        <w:t>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t xml:space="preserve">Obviando las diferencias anteriores, la generación de glifos tiene en líneas generales los mismos pasos en ambas clases: extracción del tensor, obtención de autovalores y autovectores, aplicación de la transformación a la fuente, generación de celdas, inclusión de los elementos en el volumen de salida. Sin embargo, cabe mencionar que en </w:t>
      </w:r>
      <w:r w:rsidRPr="00E50F85">
        <w:rPr>
          <w:i/>
          <w:lang w:eastAsia="es-ES"/>
        </w:rPr>
        <w:t>vtkSaturnTensorGlyph</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91" w:name="_Toc266382337"/>
      <w:r>
        <w:t>U</w:t>
      </w:r>
      <w:r w:rsidR="008D429B" w:rsidRPr="008D429B">
        <w:t>so de la clase</w:t>
      </w:r>
      <w:bookmarkEnd w:id="91"/>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Pr="00E50F85">
        <w:rPr>
          <w:i/>
          <w:lang w:eastAsia="es-ES"/>
        </w:rPr>
        <w:t>vtkSaturnTensorGlyph</w:t>
      </w:r>
      <w:r w:rsidRPr="008D429B">
        <w:rPr>
          <w:lang w:eastAsia="es-ES"/>
        </w:rPr>
        <w:t xml:space="preserve"> se sitúa en los primeros pasos del pipeline de VTK, al hacer la transición entre un conjunto de datos y un volumen </w:t>
      </w:r>
      <w:r w:rsidRPr="008D429B">
        <w:rPr>
          <w:lang w:eastAsia="es-ES"/>
        </w:rPr>
        <w:lastRenderedPageBreak/>
        <w:t xml:space="preserve">preparado para visualizar. Así, si se dispone de una imagen tensorial como la usada en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el tipo de visualización que se desee, se especificarán los límites de visualización (</w:t>
      </w:r>
      <w:r w:rsidRPr="00E50F85">
        <w:rPr>
          <w:i/>
          <w:lang w:eastAsia="es-ES"/>
        </w:rPr>
        <w:t>Bounds</w:t>
      </w:r>
      <w:r w:rsidRPr="008D429B">
        <w:rPr>
          <w:lang w:eastAsia="es-ES"/>
        </w:rPr>
        <w:t>) para la visualización de planos, o un conjunto de puntos VTK (</w:t>
      </w:r>
      <w:r w:rsidRPr="00E50F85">
        <w:rPr>
          <w:i/>
          <w:lang w:eastAsia="es-ES"/>
        </w:rPr>
        <w:t>vtkPoints</w:t>
      </w:r>
      <w:r w:rsidRPr="008D429B">
        <w:rPr>
          <w:lang w:eastAsia="es-ES"/>
        </w:rPr>
        <w:t>) para la visualización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B62C42" w:rsidRDefault="00B62C42" w:rsidP="00B62C42">
      <w:pPr>
        <w:rPr>
          <w:rFonts w:ascii="Times New Roman" w:hAnsi="Times New Roman" w:cs="Times New Roman"/>
          <w:sz w:val="27"/>
          <w:szCs w:val="27"/>
          <w:lang w:eastAsia="es-ES"/>
        </w:rPr>
      </w:pPr>
    </w:p>
    <w:p w:rsidR="005A497C" w:rsidRDefault="005A497C" w:rsidP="00B62C42">
      <w:pPr>
        <w:rPr>
          <w:rFonts w:ascii="Times New Roman" w:hAnsi="Times New Roman" w:cs="Times New Roman"/>
          <w:sz w:val="27"/>
          <w:szCs w:val="27"/>
          <w:lang w:eastAsia="es-ES"/>
        </w:rPr>
      </w:pPr>
    </w:p>
    <w:p w:rsidR="00B62C42" w:rsidRDefault="008D429B" w:rsidP="00A13229">
      <w:pPr>
        <w:pStyle w:val="Ttulo2"/>
      </w:pPr>
      <w:bookmarkStart w:id="92" w:name="_Toc266382338"/>
      <w:r w:rsidRPr="008D429B">
        <w:t>Código en TensorConsole</w:t>
      </w:r>
      <w:bookmarkEnd w:id="92"/>
    </w:p>
    <w:p w:rsidR="00B62C42" w:rsidRDefault="00B62C42" w:rsidP="00B62C42">
      <w:pPr>
        <w:rPr>
          <w:lang w:eastAsia="es-ES"/>
        </w:rPr>
      </w:pPr>
    </w:p>
    <w:p w:rsidR="00B62C42" w:rsidRDefault="008D429B" w:rsidP="00B62C42">
      <w:pPr>
        <w:rPr>
          <w:lang w:eastAsia="es-ES"/>
        </w:rPr>
      </w:pPr>
      <w:r w:rsidRPr="008D429B">
        <w:rPr>
          <w:lang w:eastAsia="es-ES"/>
        </w:rPr>
        <w:t xml:space="preserve">La interfaz para glifos DTI cuenta con varios métodos y variables incluidos en la clase </w:t>
      </w:r>
      <w:r w:rsidRPr="00E50F85">
        <w:rPr>
          <w:i/>
          <w:lang w:eastAsia="es-ES"/>
        </w:rPr>
        <w:t>TensorConsole</w:t>
      </w:r>
      <w:r w:rsidRPr="008D429B">
        <w:rPr>
          <w:lang w:eastAsia="es-ES"/>
        </w:rPr>
        <w:t xml:space="preserve">. Estos métodos sirven de puente entre la interfaz de gráfica y la clase </w:t>
      </w:r>
      <w:r w:rsidRPr="00E50F85">
        <w:rPr>
          <w:i/>
          <w:lang w:eastAsia="es-ES"/>
        </w:rPr>
        <w:t>vtkSaturnTensorGlyph</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actualmente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lastRenderedPageBreak/>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Pr="005A497C">
        <w:rPr>
          <w:i/>
          <w:lang w:eastAsia="es-ES"/>
        </w:rPr>
        <w:t>vtkSaturnTensorGlyph</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Pr="005A497C">
        <w:rPr>
          <w:i/>
          <w:lang w:eastAsia="es-ES"/>
        </w:rPr>
        <w:t>vtkSaturnTensorGlyph</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lastRenderedPageBreak/>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Pr="00EF12A5">
        <w:rPr>
          <w:i/>
          <w:lang w:eastAsia="es-ES"/>
        </w:rPr>
        <w:t>vtkSaturnTensorGlyph</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93" w:name="_Toc266382339"/>
      <w:r w:rsidRPr="008D429B">
        <w:t>Interfaz de usuario</w:t>
      </w:r>
      <w:bookmarkEnd w:id="93"/>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lastRenderedPageBreak/>
        <w:t xml:space="preserve">La </w:t>
      </w:r>
      <w:fldSimple w:instr=" REF _Ref266126862 \h  \* MERGEFORMAT ">
        <w:r w:rsidR="00DA3081">
          <w:rPr>
            <w:lang w:eastAsia="es-ES"/>
          </w:rPr>
          <w:t>Figura 4.2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871B0F" w:rsidRDefault="00871B0F" w:rsidP="00871B0F">
      <w:pPr>
        <w:keepNext/>
      </w:pPr>
      <w:r>
        <w:rPr>
          <w:noProof/>
          <w:lang w:eastAsia="es-ES"/>
        </w:rPr>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94" w:name="_Ref266126862"/>
      <w:bookmarkStart w:id="95" w:name="_Toc266448539"/>
      <w:r>
        <w:t xml:space="preserve">Figura </w:t>
      </w:r>
      <w:fldSimple w:instr=" STYLEREF 1 \s ">
        <w:r w:rsidR="00DA3081">
          <w:rPr>
            <w:noProof/>
          </w:rPr>
          <w:t>4</w:t>
        </w:r>
      </w:fldSimple>
      <w:r w:rsidR="008B4923">
        <w:t>.</w:t>
      </w:r>
      <w:fldSimple w:instr=" SEQ Figura \* ARABIC \s 1 ">
        <w:r w:rsidR="00DA3081">
          <w:rPr>
            <w:noProof/>
          </w:rPr>
          <w:t>2</w:t>
        </w:r>
      </w:fldSimple>
      <w:bookmarkEnd w:id="94"/>
      <w:r>
        <w:t>. Interfaz de usuario para glifos en DTI</w:t>
      </w:r>
      <w:bookmarkEnd w:id="95"/>
    </w:p>
    <w:p w:rsidR="00B62C42" w:rsidRDefault="00B62C42" w:rsidP="00B62C42">
      <w:pPr>
        <w:rPr>
          <w:lang w:eastAsia="es-ES"/>
        </w:rPr>
      </w:pPr>
    </w:p>
    <w:p w:rsidR="00B62C42" w:rsidRDefault="008D429B" w:rsidP="00B62C42">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sidR="006529B7">
        <w:rPr>
          <w:lang w:eastAsia="es-ES"/>
        </w:rPr>
        <w:t>s parámetros de los glifos. Todo</w:t>
      </w:r>
      <w:r w:rsidRPr="008D429B">
        <w:rPr>
          <w:lang w:eastAsia="es-ES"/>
        </w:rPr>
        <w:t>s los parámetros y opciones que se explican a continuación requieren dibujar de nuevo los glifos para tener efecto, a excepción de la opacidad de los glifos, que cambia de forma dinámica.</w:t>
      </w:r>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 xml:space="preserve">En el cuadro Recorte de planos se especifican los límites de visualización de glifos para cada plano del espacio. En cada barra de desplazamiento aparecen dos elementos móviles, que marcan los índices mínimo y máximo para cada </w:t>
      </w:r>
      <w:r w:rsidRPr="008D429B">
        <w:rPr>
          <w:lang w:eastAsia="es-ES"/>
        </w:rPr>
        <w:lastRenderedPageBreak/>
        <w:t>plano.</w:t>
      </w:r>
      <w:r w:rsidR="00871B0F">
        <w:rPr>
          <w:lang w:eastAsia="es-ES"/>
        </w:rPr>
        <w:t xml:space="preserve"> </w:t>
      </w:r>
      <w:r w:rsidR="0090780D">
        <w:rPr>
          <w:lang w:eastAsia="es-ES"/>
        </w:rPr>
        <w:t>Como se observa en la</w:t>
      </w:r>
      <w:r w:rsidR="00871B0F">
        <w:rPr>
          <w:lang w:eastAsia="es-ES"/>
        </w:rPr>
        <w:t xml:space="preserve"> </w:t>
      </w:r>
      <w:r w:rsidR="00ED79DD">
        <w:rPr>
          <w:lang w:eastAsia="es-ES"/>
        </w:rPr>
        <w:fldChar w:fldCharType="begin"/>
      </w:r>
      <w:r w:rsidR="00871B0F">
        <w:rPr>
          <w:lang w:eastAsia="es-ES"/>
        </w:rPr>
        <w:instrText xml:space="preserve"> REF _Ref266127308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3</w:t>
      </w:r>
      <w:r w:rsidR="00ED79DD">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96" w:name="_Ref266127308"/>
      <w:bookmarkStart w:id="97" w:name="_Toc266448540"/>
      <w:r>
        <w:t xml:space="preserve">Figura </w:t>
      </w:r>
      <w:fldSimple w:instr=" STYLEREF 1 \s ">
        <w:r w:rsidR="00DA3081">
          <w:rPr>
            <w:noProof/>
          </w:rPr>
          <w:t>4</w:t>
        </w:r>
      </w:fldSimple>
      <w:r w:rsidR="008B4923">
        <w:t>.</w:t>
      </w:r>
      <w:fldSimple w:instr=" SEQ Figura \* ARABIC \s 1 ">
        <w:r w:rsidR="00DA3081">
          <w:rPr>
            <w:noProof/>
          </w:rPr>
          <w:t>3</w:t>
        </w:r>
      </w:fldSimple>
      <w:bookmarkEnd w:id="96"/>
      <w:r>
        <w:t xml:space="preserve">. Aspecto </w:t>
      </w:r>
      <w:r w:rsidR="0090780D">
        <w:t>al variar los índices de recorte de planos</w:t>
      </w:r>
      <w:bookmarkEnd w:id="97"/>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Pr="00871B0F"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DA3081">
          <w:rPr>
            <w:lang w:eastAsia="es-ES"/>
          </w:rPr>
          <w:t>Figura 4.2</w:t>
        </w:r>
      </w:fldSimple>
      <w:r w:rsidRPr="00871B0F">
        <w:rPr>
          <w:lang w:eastAsia="es-ES"/>
        </w:rPr>
        <w:t>.</w:t>
      </w:r>
    </w:p>
    <w:p w:rsidR="00B62C42" w:rsidRDefault="00B62C42" w:rsidP="00B62C42">
      <w:pPr>
        <w:rPr>
          <w:lang w:eastAsia="es-ES"/>
        </w:rPr>
      </w:pPr>
    </w:p>
    <w:p w:rsidR="005A497C" w:rsidRPr="00871B0F" w:rsidRDefault="005A497C" w:rsidP="00B62C42">
      <w:pPr>
        <w:rPr>
          <w:lang w:eastAsia="es-ES"/>
        </w:rPr>
      </w:pPr>
    </w:p>
    <w:p w:rsidR="00666138" w:rsidRDefault="008D429B" w:rsidP="00C14E9D">
      <w:pPr>
        <w:pStyle w:val="Ttulo3"/>
      </w:pPr>
      <w:bookmarkStart w:id="98" w:name="_Toc266382340"/>
      <w:r w:rsidRPr="008D429B">
        <w:t>Forma de uso</w:t>
      </w:r>
      <w:bookmarkEnd w:id="98"/>
    </w:p>
    <w:p w:rsidR="00C14E9D" w:rsidRDefault="00C14E9D" w:rsidP="00E85E5B">
      <w:pPr>
        <w:pStyle w:val="Ttulo4"/>
      </w:pPr>
    </w:p>
    <w:p w:rsidR="00B62C42" w:rsidRDefault="008D429B" w:rsidP="00E85E5B">
      <w:pPr>
        <w:pStyle w:val="Ttulo4"/>
      </w:pPr>
      <w:r w:rsidRPr="008D429B">
        <w:t>Para visualizar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FC0375">
      <w:pPr>
        <w:pStyle w:val="Prrafodelista"/>
        <w:numPr>
          <w:ilvl w:val="0"/>
          <w:numId w:val="10"/>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Activar la orientación u orientaciones que se desea visualizar (Sagital, Coronal, Axial).</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05415E">
      <w:pPr>
        <w:pStyle w:val="Prrafodelista"/>
        <w:ind w:left="927" w:firstLine="0"/>
        <w:rPr>
          <w:lang w:eastAsia="es-ES"/>
        </w:rPr>
      </w:pPr>
    </w:p>
    <w:p w:rsidR="008D429B" w:rsidRDefault="00EF12A5" w:rsidP="00FC0375">
      <w:pPr>
        <w:pStyle w:val="Prrafodelista"/>
        <w:numPr>
          <w:ilvl w:val="0"/>
          <w:numId w:val="10"/>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Configurar los parámetros preferidos para la visualización.</w:t>
      </w:r>
    </w:p>
    <w:p w:rsidR="0005415E" w:rsidRPr="008D429B" w:rsidRDefault="0005415E" w:rsidP="0005415E">
      <w:pPr>
        <w:pStyle w:val="Prrafodelista"/>
        <w:ind w:left="927" w:firstLine="0"/>
        <w:rPr>
          <w:lang w:eastAsia="es-ES"/>
        </w:rPr>
      </w:pPr>
    </w:p>
    <w:p w:rsidR="00EF12A5" w:rsidRDefault="008D429B" w:rsidP="00FC0375">
      <w:pPr>
        <w:pStyle w:val="Prrafodelista"/>
        <w:numPr>
          <w:ilvl w:val="0"/>
          <w:numId w:val="10"/>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A013CE" w:rsidRDefault="008D429B" w:rsidP="00E85E5B">
      <w:pPr>
        <w:pStyle w:val="Ttulo4"/>
      </w:pPr>
      <w:r w:rsidRPr="008D429B">
        <w:t>Para visualizar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FC0375">
      <w:pPr>
        <w:pStyle w:val="Prrafodelista"/>
        <w:numPr>
          <w:ilvl w:val="0"/>
          <w:numId w:val="11"/>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013CE">
      <w:pPr>
        <w:pStyle w:val="Prrafodelista"/>
        <w:ind w:left="1287" w:firstLine="0"/>
        <w:rPr>
          <w:lang w:eastAsia="es-ES"/>
        </w:rPr>
      </w:pPr>
    </w:p>
    <w:p w:rsidR="008D429B" w:rsidRDefault="00EF12A5" w:rsidP="00FC0375">
      <w:pPr>
        <w:pStyle w:val="Prrafodelista"/>
        <w:numPr>
          <w:ilvl w:val="0"/>
          <w:numId w:val="11"/>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Configurar los parámetros preferidos para la visualización. El recorte de planos y el filtrado no tienen efecto en este caso.</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Pr="008D429B" w:rsidRDefault="00E03C73" w:rsidP="00E03C73">
      <w:pPr>
        <w:pStyle w:val="Prrafodelista"/>
        <w:ind w:left="927" w:firstLine="0"/>
        <w:rPr>
          <w:lang w:eastAsia="es-ES"/>
        </w:rPr>
      </w:pPr>
    </w:p>
    <w:p w:rsidR="005A497C" w:rsidRDefault="005A497C">
      <w:pPr>
        <w:tabs>
          <w:tab w:val="clear" w:pos="1701"/>
        </w:tabs>
        <w:spacing w:line="276" w:lineRule="auto"/>
        <w:ind w:firstLine="0"/>
        <w:contextualSpacing w:val="0"/>
        <w:jc w:val="left"/>
        <w:rPr>
          <w:rFonts w:asciiTheme="majorHAnsi" w:hAnsiTheme="majorHAnsi"/>
          <w:b/>
          <w:sz w:val="40"/>
        </w:rPr>
      </w:pPr>
      <w:r>
        <w:br w:type="page"/>
      </w:r>
    </w:p>
    <w:p w:rsidR="00E45BF3" w:rsidRDefault="005A497C" w:rsidP="00A13229">
      <w:pPr>
        <w:pStyle w:val="Ttulo2"/>
      </w:pPr>
      <w:bookmarkStart w:id="99" w:name="_Toc266382341"/>
      <w:r>
        <w:lastRenderedPageBreak/>
        <w:t>Ejemplos</w:t>
      </w:r>
      <w:bookmarkEnd w:id="99"/>
    </w:p>
    <w:p w:rsidR="00E874BD" w:rsidRPr="00E874BD" w:rsidRDefault="00E874BD" w:rsidP="00E874BD">
      <w:pPr>
        <w:rPr>
          <w:lang w:eastAsia="es-ES"/>
        </w:rPr>
      </w:pPr>
    </w:p>
    <w:p w:rsidR="003555E3" w:rsidRDefault="00E45BF3" w:rsidP="00E45BF3">
      <w:pPr>
        <w:rPr>
          <w:lang w:eastAsia="es-ES"/>
        </w:rPr>
      </w:pPr>
      <w:r>
        <w:rPr>
          <w:lang w:eastAsia="es-ES"/>
        </w:rPr>
        <w:t>En esta sección se muestran algunos ejemplos de la visualización de glifos con la nueva interfaz.</w:t>
      </w:r>
      <w:r w:rsidR="003555E3">
        <w:rPr>
          <w:lang w:eastAsia="es-ES"/>
        </w:rPr>
        <w:t xml:space="preserve"> </w:t>
      </w:r>
      <w:r w:rsidR="00C2407B">
        <w:rPr>
          <w:lang w:eastAsia="es-ES"/>
        </w:rPr>
        <w:t xml:space="preserve">La </w:t>
      </w:r>
      <w:r w:rsidR="00ED79DD">
        <w:rPr>
          <w:lang w:eastAsia="es-ES"/>
        </w:rPr>
        <w:fldChar w:fldCharType="begin"/>
      </w:r>
      <w:r w:rsidR="00C2407B">
        <w:rPr>
          <w:lang w:eastAsia="es-ES"/>
        </w:rPr>
        <w:instrText xml:space="preserve"> REF _Ref266198261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4</w:t>
      </w:r>
      <w:r w:rsidR="00ED79DD">
        <w:rPr>
          <w:lang w:eastAsia="es-ES"/>
        </w:rPr>
        <w:fldChar w:fldCharType="end"/>
      </w:r>
      <w:r w:rsidR="00C2407B">
        <w:rPr>
          <w:lang w:eastAsia="es-ES"/>
        </w:rPr>
        <w:t xml:space="preserve"> muestra la visualización en el plano axial</w:t>
      </w:r>
      <w:r w:rsidR="00E74BD6">
        <w:rPr>
          <w:lang w:eastAsia="es-ES"/>
        </w:rPr>
        <w:t xml:space="preserve"> (plano Z)</w:t>
      </w:r>
      <w:r w:rsidR="00C2407B">
        <w:rPr>
          <w:lang w:eastAsia="es-ES"/>
        </w:rPr>
        <w:t xml:space="preserve"> que resulta de seguir los pasos indica</w:t>
      </w:r>
      <w:r w:rsidR="00DD295C">
        <w:rPr>
          <w:lang w:eastAsia="es-ES"/>
        </w:rPr>
        <w:t xml:space="preserve">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 </w:t>
      </w:r>
      <w:r w:rsidR="00ED79DD">
        <w:rPr>
          <w:lang w:eastAsia="es-ES"/>
        </w:rPr>
        <w:fldChar w:fldCharType="begin"/>
      </w:r>
      <w:r w:rsidR="00DD295C">
        <w:rPr>
          <w:lang w:eastAsia="es-ES"/>
        </w:rPr>
        <w:instrText xml:space="preserve"> REF _Ref266199081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5</w:t>
      </w:r>
      <w:r w:rsidR="00ED79DD">
        <w:rPr>
          <w:lang w:eastAsia="es-ES"/>
        </w:rPr>
        <w:fldChar w:fldCharType="end"/>
      </w:r>
      <w:r w:rsidR="00DD295C">
        <w:rPr>
          <w:lang w:eastAsia="es-ES"/>
        </w:rPr>
        <w:t xml:space="preserve">. </w:t>
      </w:r>
    </w:p>
    <w:p w:rsidR="003C4068" w:rsidRDefault="003C4068" w:rsidP="00E45BF3">
      <w:pPr>
        <w:rPr>
          <w:lang w:eastAsia="es-ES"/>
        </w:rPr>
      </w:pPr>
    </w:p>
    <w:p w:rsidR="003C4068" w:rsidRDefault="003C4068" w:rsidP="00E45BF3">
      <w:pPr>
        <w:rPr>
          <w:lang w:eastAsia="es-ES"/>
        </w:rPr>
      </w:pPr>
      <w:r>
        <w:rPr>
          <w:lang w:eastAsia="es-ES"/>
        </w:rPr>
        <w:t xml:space="preserve">La </w:t>
      </w:r>
      <w:r w:rsidR="00ED79DD">
        <w:rPr>
          <w:lang w:eastAsia="es-ES"/>
        </w:rPr>
        <w:fldChar w:fldCharType="begin"/>
      </w:r>
      <w:r>
        <w:rPr>
          <w:lang w:eastAsia="es-ES"/>
        </w:rPr>
        <w:instrText xml:space="preserve"> REF _Ref266202971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6</w:t>
      </w:r>
      <w:r w:rsidR="00ED79DD">
        <w:rPr>
          <w:lang w:eastAsia="es-ES"/>
        </w:rPr>
        <w:fldChar w:fldCharType="end"/>
      </w:r>
      <w:r>
        <w:rPr>
          <w:lang w:eastAsia="es-ES"/>
        </w:rPr>
        <w:t xml:space="preserve"> muestra los glifos desde una distancia más cercana. Se puede controlar el visor 3D (zoom, rotación, etc.) mediante la interfaz de Saturn, o con el ratón directamente sobre la imagen.</w:t>
      </w:r>
    </w:p>
    <w:p w:rsidR="00E74BD6" w:rsidRDefault="00E74BD6" w:rsidP="00E45BF3">
      <w:pPr>
        <w:rPr>
          <w:lang w:eastAsia="es-ES"/>
        </w:rPr>
      </w:pPr>
    </w:p>
    <w:p w:rsidR="00E74BD6" w:rsidRDefault="00E74BD6" w:rsidP="00E45BF3">
      <w:pPr>
        <w:rPr>
          <w:lang w:eastAsia="es-ES"/>
        </w:rPr>
      </w:pPr>
      <w:r>
        <w:rPr>
          <w:lang w:eastAsia="es-ES"/>
        </w:rPr>
        <w:t xml:space="preserve">La visualización de glifos en los planos sagital (plano X) y </w:t>
      </w:r>
      <w:r w:rsidR="00F630C1">
        <w:rPr>
          <w:lang w:eastAsia="es-ES"/>
        </w:rPr>
        <w:t>coronal</w:t>
      </w:r>
      <w:r>
        <w:rPr>
          <w:lang w:eastAsia="es-ES"/>
        </w:rPr>
        <w:t xml:space="preserve"> (plano Y)</w:t>
      </w:r>
      <w:r w:rsidR="003C4068">
        <w:rPr>
          <w:lang w:eastAsia="es-ES"/>
        </w:rPr>
        <w:t xml:space="preserve"> se muestra en la </w:t>
      </w:r>
      <w:r w:rsidR="00ED79DD">
        <w:rPr>
          <w:lang w:eastAsia="es-ES"/>
        </w:rPr>
        <w:fldChar w:fldCharType="begin"/>
      </w:r>
      <w:r w:rsidR="003C4068">
        <w:rPr>
          <w:lang w:eastAsia="es-ES"/>
        </w:rPr>
        <w:instrText xml:space="preserve"> REF _Ref266202868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7</w:t>
      </w:r>
      <w:r w:rsidR="00ED79DD">
        <w:rPr>
          <w:lang w:eastAsia="es-ES"/>
        </w:rPr>
        <w:fldChar w:fldCharType="end"/>
      </w:r>
      <w:r w:rsidR="003C4068">
        <w:rPr>
          <w:lang w:eastAsia="es-ES"/>
        </w:rPr>
        <w:t xml:space="preserve"> y en la </w:t>
      </w:r>
      <w:r w:rsidR="00ED79DD">
        <w:rPr>
          <w:lang w:eastAsia="es-ES"/>
        </w:rPr>
        <w:fldChar w:fldCharType="begin"/>
      </w:r>
      <w:r w:rsidR="003C4068">
        <w:rPr>
          <w:lang w:eastAsia="es-ES"/>
        </w:rPr>
        <w:instrText xml:space="preserve"> REF _Ref266202909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8</w:t>
      </w:r>
      <w:r w:rsidR="00ED79DD">
        <w:rPr>
          <w:lang w:eastAsia="es-ES"/>
        </w:rPr>
        <w:fldChar w:fldCharType="end"/>
      </w:r>
      <w:r w:rsidR="003C4068">
        <w:rPr>
          <w:lang w:eastAsia="es-ES"/>
        </w:rPr>
        <w:t>, respectivamente</w:t>
      </w:r>
      <w:r>
        <w:rPr>
          <w:lang w:eastAsia="es-ES"/>
        </w:rPr>
        <w:t xml:space="preserve">. </w:t>
      </w:r>
      <w:r w:rsidR="000A6CCB">
        <w:rPr>
          <w:lang w:eastAsia="es-ES"/>
        </w:rPr>
        <w:t xml:space="preserve">La </w:t>
      </w:r>
      <w:r w:rsidR="00ED79DD">
        <w:rPr>
          <w:lang w:eastAsia="es-ES"/>
        </w:rPr>
        <w:fldChar w:fldCharType="begin"/>
      </w:r>
      <w:r w:rsidR="000A6CCB">
        <w:rPr>
          <w:lang w:eastAsia="es-ES"/>
        </w:rPr>
        <w:instrText xml:space="preserve"> REF _Ref266210636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9</w:t>
      </w:r>
      <w:r w:rsidR="00ED79DD">
        <w:rPr>
          <w:lang w:eastAsia="es-ES"/>
        </w:rPr>
        <w:fldChar w:fldCharType="end"/>
      </w:r>
      <w:r w:rsidR="000A6CCB">
        <w:rPr>
          <w:lang w:eastAsia="es-ES"/>
        </w:rPr>
        <w:t xml:space="preserve"> muestra la visualización en tres planos.</w:t>
      </w:r>
    </w:p>
    <w:p w:rsidR="00F630C1" w:rsidRDefault="00F630C1" w:rsidP="00E45BF3">
      <w:pPr>
        <w:rPr>
          <w:lang w:eastAsia="es-ES"/>
        </w:rPr>
      </w:pPr>
    </w:p>
    <w:p w:rsidR="00F630C1" w:rsidRDefault="00F630C1" w:rsidP="00E45BF3">
      <w:pPr>
        <w:rPr>
          <w:lang w:eastAsia="es-ES"/>
        </w:rPr>
      </w:pPr>
      <w:r>
        <w:rPr>
          <w:lang w:eastAsia="es-ES"/>
        </w:rPr>
        <w:t xml:space="preserve">La </w:t>
      </w:r>
      <w:r w:rsidR="00ED79DD">
        <w:rPr>
          <w:lang w:eastAsia="es-ES"/>
        </w:rPr>
        <w:fldChar w:fldCharType="begin"/>
      </w:r>
      <w:r>
        <w:rPr>
          <w:lang w:eastAsia="es-ES"/>
        </w:rPr>
        <w:instrText xml:space="preserve"> REF _Ref266208350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10</w:t>
      </w:r>
      <w:r w:rsidR="00ED79DD">
        <w:rPr>
          <w:lang w:eastAsia="es-ES"/>
        </w:rPr>
        <w:fldChar w:fldCharType="end"/>
      </w:r>
      <w:r>
        <w:rPr>
          <w:lang w:eastAsia="es-ES"/>
        </w:rPr>
        <w:t xml:space="preserve"> muestra las distintas posibilidades para colorear los glifos: anisotropía fraccional (</w:t>
      </w:r>
      <w:r w:rsidR="00ED79DD">
        <w:rPr>
          <w:lang w:eastAsia="es-ES"/>
        </w:rPr>
        <w:fldChar w:fldCharType="begin"/>
      </w:r>
      <w:r>
        <w:rPr>
          <w:lang w:eastAsia="es-ES"/>
        </w:rPr>
        <w:instrText xml:space="preserve"> REF _Ref266208350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10</w:t>
      </w:r>
      <w:r w:rsidR="00ED79DD">
        <w:rPr>
          <w:lang w:eastAsia="es-ES"/>
        </w:rPr>
        <w:fldChar w:fldCharType="end"/>
      </w:r>
      <w:r>
        <w:rPr>
          <w:lang w:eastAsia="es-ES"/>
        </w:rPr>
        <w:t>.a), relativa (</w:t>
      </w:r>
      <w:r w:rsidR="00ED79DD">
        <w:rPr>
          <w:lang w:eastAsia="es-ES"/>
        </w:rPr>
        <w:fldChar w:fldCharType="begin"/>
      </w:r>
      <w:r>
        <w:rPr>
          <w:lang w:eastAsia="es-ES"/>
        </w:rPr>
        <w:instrText xml:space="preserve"> REF _Ref266208350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10</w:t>
      </w:r>
      <w:r w:rsidR="00ED79DD">
        <w:rPr>
          <w:lang w:eastAsia="es-ES"/>
        </w:rPr>
        <w:fldChar w:fldCharType="end"/>
      </w:r>
      <w:r>
        <w:rPr>
          <w:lang w:eastAsia="es-ES"/>
        </w:rPr>
        <w:t>.b) y coeficiente geométrico lineal (</w:t>
      </w:r>
      <w:r w:rsidR="00ED79DD">
        <w:rPr>
          <w:lang w:eastAsia="es-ES"/>
        </w:rPr>
        <w:fldChar w:fldCharType="begin"/>
      </w:r>
      <w:r>
        <w:rPr>
          <w:lang w:eastAsia="es-ES"/>
        </w:rPr>
        <w:instrText xml:space="preserve"> REF _Ref266208350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10</w:t>
      </w:r>
      <w:r w:rsidR="00ED79DD">
        <w:rPr>
          <w:lang w:eastAsia="es-ES"/>
        </w:rPr>
        <w:fldChar w:fldCharType="end"/>
      </w:r>
      <w:r>
        <w:rPr>
          <w:lang w:eastAsia="es-ES"/>
        </w:rPr>
        <w:t xml:space="preserve">.c). La </w:t>
      </w:r>
      <w:r w:rsidR="00ED79DD">
        <w:rPr>
          <w:lang w:eastAsia="es-ES"/>
        </w:rPr>
        <w:fldChar w:fldCharType="begin"/>
      </w:r>
      <w:r>
        <w:rPr>
          <w:lang w:eastAsia="es-ES"/>
        </w:rPr>
        <w:instrText xml:space="preserve"> REF _Ref266208399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11</w:t>
      </w:r>
      <w:r w:rsidR="00ED79DD">
        <w:rPr>
          <w:lang w:eastAsia="es-ES"/>
        </w:rPr>
        <w:fldChar w:fldCharType="end"/>
      </w:r>
      <w:r>
        <w:rPr>
          <w:lang w:eastAsia="es-ES"/>
        </w:rPr>
        <w:t xml:space="preserve"> muestra las diversas geometrías disponibles para los glifos: elipsoide (</w:t>
      </w:r>
      <w:r w:rsidR="00ED79DD">
        <w:rPr>
          <w:lang w:eastAsia="es-ES"/>
        </w:rPr>
        <w:fldChar w:fldCharType="begin"/>
      </w:r>
      <w:r>
        <w:rPr>
          <w:lang w:eastAsia="es-ES"/>
        </w:rPr>
        <w:instrText xml:space="preserve"> REF _Ref266208399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11</w:t>
      </w:r>
      <w:r w:rsidR="00ED79DD">
        <w:rPr>
          <w:lang w:eastAsia="es-ES"/>
        </w:rPr>
        <w:fldChar w:fldCharType="end"/>
      </w:r>
      <w:r>
        <w:rPr>
          <w:lang w:eastAsia="es-ES"/>
        </w:rPr>
        <w:t>.a), cuboide (</w:t>
      </w:r>
      <w:r w:rsidR="00ED79DD">
        <w:rPr>
          <w:lang w:eastAsia="es-ES"/>
        </w:rPr>
        <w:fldChar w:fldCharType="begin"/>
      </w:r>
      <w:r>
        <w:rPr>
          <w:lang w:eastAsia="es-ES"/>
        </w:rPr>
        <w:instrText xml:space="preserve"> REF _Ref266208399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11</w:t>
      </w:r>
      <w:r w:rsidR="00ED79DD">
        <w:rPr>
          <w:lang w:eastAsia="es-ES"/>
        </w:rPr>
        <w:fldChar w:fldCharType="end"/>
      </w:r>
      <w:r>
        <w:rPr>
          <w:lang w:eastAsia="es-ES"/>
        </w:rPr>
        <w:t>.b) y supercuádrica (</w:t>
      </w:r>
      <w:r w:rsidR="00ED79DD">
        <w:rPr>
          <w:lang w:eastAsia="es-ES"/>
        </w:rPr>
        <w:fldChar w:fldCharType="begin"/>
      </w:r>
      <w:r>
        <w:rPr>
          <w:lang w:eastAsia="es-ES"/>
        </w:rPr>
        <w:instrText xml:space="preserve"> REF _Ref266208399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11</w:t>
      </w:r>
      <w:r w:rsidR="00ED79DD">
        <w:rPr>
          <w:lang w:eastAsia="es-ES"/>
        </w:rPr>
        <w:fldChar w:fldCharType="end"/>
      </w:r>
      <w:r>
        <w:rPr>
          <w:lang w:eastAsia="es-ES"/>
        </w:rPr>
        <w:t>.c).</w:t>
      </w:r>
    </w:p>
    <w:p w:rsidR="00F630C1" w:rsidRDefault="00F630C1" w:rsidP="00E45BF3">
      <w:pPr>
        <w:rPr>
          <w:lang w:eastAsia="es-ES"/>
        </w:rPr>
      </w:pPr>
    </w:p>
    <w:p w:rsidR="00B2501C" w:rsidRDefault="00F630C1" w:rsidP="00E45BF3">
      <w:pPr>
        <w:rPr>
          <w:lang w:eastAsia="es-ES"/>
        </w:rPr>
      </w:pPr>
      <w:r>
        <w:rPr>
          <w:lang w:eastAsia="es-ES"/>
        </w:rPr>
        <w:t xml:space="preserve">La </w:t>
      </w:r>
      <w:r w:rsidR="00ED79DD">
        <w:rPr>
          <w:lang w:eastAsia="es-ES"/>
        </w:rPr>
        <w:fldChar w:fldCharType="begin"/>
      </w:r>
      <w:r>
        <w:rPr>
          <w:lang w:eastAsia="es-ES"/>
        </w:rPr>
        <w:instrText xml:space="preserve"> REF _Ref266208452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12</w:t>
      </w:r>
      <w:r w:rsidR="00ED79DD">
        <w:rPr>
          <w:lang w:eastAsia="es-ES"/>
        </w:rPr>
        <w:fldChar w:fldCharType="end"/>
      </w:r>
      <w:r>
        <w:rPr>
          <w:lang w:eastAsia="es-ES"/>
        </w:rPr>
        <w:t xml:space="preserve"> muestra el efecto del factor de escala en la visualización de elipsoides: al aumentar el tamaño de los glifos (</w:t>
      </w:r>
      <w:r w:rsidR="00ED79DD">
        <w:rPr>
          <w:lang w:eastAsia="es-ES"/>
        </w:rPr>
        <w:fldChar w:fldCharType="begin"/>
      </w:r>
      <w:r>
        <w:rPr>
          <w:lang w:eastAsia="es-ES"/>
        </w:rPr>
        <w:instrText xml:space="preserve"> REF _Ref266208452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12</w:t>
      </w:r>
      <w:r w:rsidR="00ED79DD">
        <w:rPr>
          <w:lang w:eastAsia="es-ES"/>
        </w:rPr>
        <w:fldChar w:fldCharType="end"/>
      </w:r>
      <w:r>
        <w:rPr>
          <w:lang w:eastAsia="es-ES"/>
        </w:rPr>
        <w:t>.b), la visualización es más densa y los glifos con una linealidad elevada se ven más claramente que con su tamaño original (</w:t>
      </w:r>
      <w:r w:rsidR="00ED79DD">
        <w:rPr>
          <w:lang w:eastAsia="es-ES"/>
        </w:rPr>
        <w:fldChar w:fldCharType="begin"/>
      </w:r>
      <w:r>
        <w:rPr>
          <w:lang w:eastAsia="es-ES"/>
        </w:rPr>
        <w:instrText xml:space="preserve"> REF _Ref266208452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12</w:t>
      </w:r>
      <w:r w:rsidR="00ED79DD">
        <w:rPr>
          <w:lang w:eastAsia="es-ES"/>
        </w:rPr>
        <w:fldChar w:fldCharType="end"/>
      </w:r>
      <w:r>
        <w:rPr>
          <w:lang w:eastAsia="es-ES"/>
        </w:rPr>
        <w:t xml:space="preserve">.a). La </w:t>
      </w:r>
      <w:r w:rsidR="00ED79DD">
        <w:rPr>
          <w:lang w:eastAsia="es-ES"/>
        </w:rPr>
        <w:fldChar w:fldCharType="begin"/>
      </w:r>
      <w:r>
        <w:rPr>
          <w:lang w:eastAsia="es-ES"/>
        </w:rPr>
        <w:instrText xml:space="preserve"> REF _Ref266208519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13</w:t>
      </w:r>
      <w:r w:rsidR="00ED79DD">
        <w:rPr>
          <w:lang w:eastAsia="es-ES"/>
        </w:rPr>
        <w:fldChar w:fldCharType="end"/>
      </w:r>
      <w:r>
        <w:rPr>
          <w:lang w:eastAsia="es-ES"/>
        </w:rPr>
        <w:t xml:space="preserve"> muestra una posible aplicación del factor de escala a la visualización con cuboides. Cuando no se aplica el factor de escala </w:t>
      </w:r>
      <w:r w:rsidR="00B2501C">
        <w:rPr>
          <w:lang w:eastAsia="es-ES"/>
        </w:rPr>
        <w:t>(</w:t>
      </w:r>
      <w:r w:rsidR="00ED79DD">
        <w:rPr>
          <w:lang w:eastAsia="es-ES"/>
        </w:rPr>
        <w:fldChar w:fldCharType="begin"/>
      </w:r>
      <w:r w:rsidR="00B2501C">
        <w:rPr>
          <w:lang w:eastAsia="es-ES"/>
        </w:rPr>
        <w:instrText xml:space="preserve"> REF _Ref266208519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13</w:t>
      </w:r>
      <w:r w:rsidR="00ED79DD">
        <w:rPr>
          <w:lang w:eastAsia="es-ES"/>
        </w:rPr>
        <w:fldChar w:fldCharType="end"/>
      </w:r>
      <w:r w:rsidR="00B2501C">
        <w:rPr>
          <w:lang w:eastAsia="es-ES"/>
        </w:rPr>
        <w:t xml:space="preserve">.a), los cuboides tienen un tamaño excesivo, y </w:t>
      </w:r>
      <w:r w:rsidR="005A497C">
        <w:rPr>
          <w:lang w:eastAsia="es-ES"/>
        </w:rPr>
        <w:t>se superponen entre sí</w:t>
      </w:r>
      <w:r w:rsidR="00B2501C">
        <w:rPr>
          <w:lang w:eastAsia="es-ES"/>
        </w:rPr>
        <w:t>. Con un factor de escala de 0</w:t>
      </w:r>
      <w:r w:rsidR="00BF7023">
        <w:rPr>
          <w:lang w:eastAsia="es-ES"/>
        </w:rPr>
        <w:t>.</w:t>
      </w:r>
      <w:r w:rsidR="00B2501C">
        <w:rPr>
          <w:lang w:eastAsia="es-ES"/>
        </w:rPr>
        <w:t>7 (</w:t>
      </w:r>
      <w:r w:rsidR="00ED79DD">
        <w:rPr>
          <w:lang w:eastAsia="es-ES"/>
        </w:rPr>
        <w:fldChar w:fldCharType="begin"/>
      </w:r>
      <w:r w:rsidR="00B2501C">
        <w:rPr>
          <w:lang w:eastAsia="es-ES"/>
        </w:rPr>
        <w:instrText xml:space="preserve"> REF _Ref266208519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13</w:t>
      </w:r>
      <w:r w:rsidR="00ED79DD">
        <w:rPr>
          <w:lang w:eastAsia="es-ES"/>
        </w:rPr>
        <w:fldChar w:fldCharType="end"/>
      </w:r>
      <w:r w:rsidR="00B2501C">
        <w:rPr>
          <w:lang w:eastAsia="es-ES"/>
        </w:rPr>
        <w:t>.b) los glifos más isótropos se distinguen correctamente</w:t>
      </w:r>
      <w:r w:rsidR="005A497C">
        <w:rPr>
          <w:lang w:eastAsia="es-ES"/>
        </w:rPr>
        <w:t>.</w:t>
      </w:r>
    </w:p>
    <w:p w:rsidR="00B2501C" w:rsidRDefault="00B2501C" w:rsidP="00E45BF3">
      <w:pPr>
        <w:rPr>
          <w:lang w:eastAsia="es-ES"/>
        </w:rPr>
      </w:pPr>
      <w:r>
        <w:rPr>
          <w:lang w:eastAsia="es-ES"/>
        </w:rPr>
        <w:t xml:space="preserve">La </w:t>
      </w:r>
      <w:r w:rsidR="00ED79DD">
        <w:rPr>
          <w:lang w:eastAsia="es-ES"/>
        </w:rPr>
        <w:fldChar w:fldCharType="begin"/>
      </w:r>
      <w:r>
        <w:rPr>
          <w:lang w:eastAsia="es-ES"/>
        </w:rPr>
        <w:instrText xml:space="preserve"> REF _Ref266208751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14</w:t>
      </w:r>
      <w:r w:rsidR="00ED79DD">
        <w:rPr>
          <w:lang w:eastAsia="es-ES"/>
        </w:rPr>
        <w:fldChar w:fldCharType="end"/>
      </w:r>
      <w:r>
        <w:rPr>
          <w:lang w:eastAsia="es-ES"/>
        </w:rPr>
        <w:t xml:space="preserve"> muestra un ejemplo de crop o recorte de planos. Al delimitar el área de interés, la visualización es más ágil y se puede mejorar su calidad. La </w:t>
      </w:r>
      <w:r w:rsidR="00ED79DD">
        <w:rPr>
          <w:lang w:eastAsia="es-ES"/>
        </w:rPr>
        <w:fldChar w:fldCharType="begin"/>
      </w:r>
      <w:r>
        <w:rPr>
          <w:lang w:eastAsia="es-ES"/>
        </w:rPr>
        <w:instrText xml:space="preserve"> REF _Ref266208817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15</w:t>
      </w:r>
      <w:r w:rsidR="00ED79DD">
        <w:rPr>
          <w:lang w:eastAsia="es-ES"/>
        </w:rPr>
        <w:fldChar w:fldCharType="end"/>
      </w:r>
      <w:r w:rsidR="00BF7023">
        <w:rPr>
          <w:lang w:eastAsia="es-ES"/>
        </w:rPr>
        <w:t xml:space="preserve"> muestra un ejemplo de discriminación de glifos. Se elminan todos los glifos con una anisotropía fraccional menor de 0.2, lo que deja sólo aquellos glifos más anisótropos, que suelen ser más relevantes.</w:t>
      </w:r>
    </w:p>
    <w:p w:rsidR="00BF7023" w:rsidRDefault="00BF7023" w:rsidP="00E45BF3">
      <w:pPr>
        <w:rPr>
          <w:lang w:eastAsia="es-ES"/>
        </w:rPr>
      </w:pPr>
    </w:p>
    <w:p w:rsidR="00BF7023" w:rsidRDefault="000A6CCB" w:rsidP="00E45BF3">
      <w:pPr>
        <w:rPr>
          <w:rFonts w:cstheme="minorHAnsi"/>
          <w:lang w:eastAsia="es-ES"/>
        </w:rPr>
      </w:pPr>
      <w:r>
        <w:rPr>
          <w:lang w:eastAsia="es-ES"/>
        </w:rPr>
        <w:t>L</w:t>
      </w:r>
      <w:r w:rsidR="00BF7023">
        <w:rPr>
          <w:lang w:eastAsia="es-ES"/>
        </w:rPr>
        <w:t xml:space="preserve">a </w:t>
      </w:r>
      <w:r w:rsidR="00ED79DD">
        <w:rPr>
          <w:lang w:eastAsia="es-ES"/>
        </w:rPr>
        <w:fldChar w:fldCharType="begin"/>
      </w:r>
      <w:r w:rsidR="00BF7023">
        <w:rPr>
          <w:lang w:eastAsia="es-ES"/>
        </w:rPr>
        <w:instrText xml:space="preserve"> REF _Ref266208898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16</w:t>
      </w:r>
      <w:r w:rsidR="00ED79DD">
        <w:rPr>
          <w:lang w:eastAsia="es-ES"/>
        </w:rPr>
        <w:fldChar w:fldCharType="end"/>
      </w:r>
      <w:r w:rsidR="00BF7023">
        <w:rPr>
          <w:lang w:eastAsia="es-ES"/>
        </w:rPr>
        <w:t xml:space="preserve"> muestra el efecto del parámetro gamma (</w:t>
      </w:r>
      <w:r w:rsidR="00BF7023">
        <w:rPr>
          <w:rFonts w:cstheme="minorHAnsi"/>
          <w:lang w:eastAsia="es-ES"/>
        </w:rPr>
        <w:t>γ</w:t>
      </w:r>
      <w:r w:rsidR="00BF7023">
        <w:rPr>
          <w:lang w:eastAsia="es-ES"/>
        </w:rPr>
        <w:t xml:space="preserve">) en la forma de las supercuádricas. Con </w:t>
      </w:r>
      <w:r w:rsidR="00BF7023">
        <w:rPr>
          <w:rFonts w:cstheme="minorHAnsi"/>
          <w:lang w:eastAsia="es-ES"/>
        </w:rPr>
        <w:t>γ=1.0 (</w:t>
      </w:r>
      <w:r w:rsidR="00ED79DD">
        <w:rPr>
          <w:lang w:eastAsia="es-ES"/>
        </w:rPr>
        <w:fldChar w:fldCharType="begin"/>
      </w:r>
      <w:r w:rsidR="00BF7023">
        <w:rPr>
          <w:lang w:eastAsia="es-ES"/>
        </w:rPr>
        <w:instrText xml:space="preserve"> REF _Ref266208898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16</w:t>
      </w:r>
      <w:r w:rsidR="00ED79DD">
        <w:rPr>
          <w:lang w:eastAsia="es-ES"/>
        </w:rPr>
        <w:fldChar w:fldCharType="end"/>
      </w:r>
      <w:r w:rsidR="00BF7023">
        <w:rPr>
          <w:lang w:eastAsia="es-ES"/>
        </w:rPr>
        <w:t>.a)</w:t>
      </w:r>
      <w:r w:rsidR="00BF7023">
        <w:rPr>
          <w:rFonts w:cstheme="minorHAnsi"/>
          <w:lang w:eastAsia="es-ES"/>
        </w:rPr>
        <w:t>, las supercuádricas tienen una forma muy similar a la de los elipsoides. Con γ=5.0 (</w:t>
      </w:r>
      <w:r w:rsidR="00ED79DD">
        <w:rPr>
          <w:lang w:eastAsia="es-ES"/>
        </w:rPr>
        <w:fldChar w:fldCharType="begin"/>
      </w:r>
      <w:r w:rsidR="00BF7023">
        <w:rPr>
          <w:lang w:eastAsia="es-ES"/>
        </w:rPr>
        <w:instrText xml:space="preserve"> REF _Ref266208898 \h </w:instrText>
      </w:r>
      <w:r w:rsidR="00ED79DD">
        <w:rPr>
          <w:lang w:eastAsia="es-ES"/>
        </w:rPr>
      </w:r>
      <w:r w:rsidR="00ED79DD">
        <w:rPr>
          <w:lang w:eastAsia="es-ES"/>
        </w:rPr>
        <w:fldChar w:fldCharType="separate"/>
      </w:r>
      <w:r w:rsidR="00DA3081">
        <w:t xml:space="preserve">Figura </w:t>
      </w:r>
      <w:r w:rsidR="00DA3081">
        <w:rPr>
          <w:noProof/>
        </w:rPr>
        <w:t>4</w:t>
      </w:r>
      <w:r w:rsidR="00DA3081">
        <w:t>.</w:t>
      </w:r>
      <w:r w:rsidR="00DA3081">
        <w:rPr>
          <w:noProof/>
        </w:rPr>
        <w:t>16</w:t>
      </w:r>
      <w:r w:rsidR="00ED79DD">
        <w:rPr>
          <w:lang w:eastAsia="es-ES"/>
        </w:rPr>
        <w:fldChar w:fldCharType="end"/>
      </w:r>
      <w:r w:rsidR="00BF7023">
        <w:rPr>
          <w:lang w:eastAsia="es-ES"/>
        </w:rPr>
        <w:t>.b)</w:t>
      </w:r>
      <w:r w:rsidR="00BF7023">
        <w:rPr>
          <w:rFonts w:cstheme="minorHAnsi"/>
          <w:lang w:eastAsia="es-ES"/>
        </w:rPr>
        <w:t>, los bordes son más pronunciados y la orientación de los glifos se observa con más claridad.</w:t>
      </w:r>
    </w:p>
    <w:p w:rsidR="00222358" w:rsidRDefault="00222358" w:rsidP="00E45BF3">
      <w:pPr>
        <w:rPr>
          <w:rFonts w:cstheme="minorHAnsi"/>
          <w:lang w:eastAsia="es-ES"/>
        </w:rPr>
      </w:pPr>
    </w:p>
    <w:p w:rsidR="005A497C" w:rsidRDefault="00222358" w:rsidP="005A497C">
      <w:pPr>
        <w:rPr>
          <w:lang w:eastAsia="es-ES"/>
        </w:rPr>
      </w:pPr>
      <w:r>
        <w:rPr>
          <w:rFonts w:cstheme="minorHAnsi"/>
          <w:lang w:eastAsia="es-ES"/>
        </w:rPr>
        <w:t xml:space="preserve">La </w:t>
      </w:r>
      <w:r w:rsidR="00ED79DD">
        <w:rPr>
          <w:rFonts w:cstheme="minorHAnsi"/>
          <w:lang w:eastAsia="es-ES"/>
        </w:rPr>
        <w:fldChar w:fldCharType="begin"/>
      </w:r>
      <w:r>
        <w:rPr>
          <w:rFonts w:cstheme="minorHAnsi"/>
          <w:lang w:eastAsia="es-ES"/>
        </w:rPr>
        <w:instrText xml:space="preserve"> REF _Ref266211214 \h </w:instrText>
      </w:r>
      <w:r w:rsidR="00ED79DD">
        <w:rPr>
          <w:rFonts w:cstheme="minorHAnsi"/>
          <w:lang w:eastAsia="es-ES"/>
        </w:rPr>
      </w:r>
      <w:r w:rsidR="00ED79DD">
        <w:rPr>
          <w:rFonts w:cstheme="minorHAnsi"/>
          <w:lang w:eastAsia="es-ES"/>
        </w:rPr>
        <w:fldChar w:fldCharType="separate"/>
      </w:r>
      <w:r w:rsidR="00DA3081">
        <w:t xml:space="preserve">Figura </w:t>
      </w:r>
      <w:r w:rsidR="00DA3081">
        <w:rPr>
          <w:noProof/>
        </w:rPr>
        <w:t>4</w:t>
      </w:r>
      <w:r w:rsidR="00DA3081">
        <w:t>.</w:t>
      </w:r>
      <w:r w:rsidR="00DA3081">
        <w:rPr>
          <w:noProof/>
        </w:rPr>
        <w:t>17</w:t>
      </w:r>
      <w:r w:rsidR="00ED79DD">
        <w:rPr>
          <w:rFonts w:cstheme="minorHAnsi"/>
          <w:lang w:eastAsia="es-ES"/>
        </w:rPr>
        <w:fldChar w:fldCharType="end"/>
      </w:r>
      <w:r>
        <w:rPr>
          <w:rFonts w:cstheme="minorHAnsi"/>
          <w:lang w:eastAsia="es-ES"/>
        </w:rPr>
        <w:t>, por último, muestra la visualización de glifos en tractografía.</w:t>
      </w:r>
      <w:r w:rsidR="005A497C">
        <w:rPr>
          <w:lang w:eastAsia="es-ES"/>
        </w:rPr>
        <w:br w:type="page"/>
      </w:r>
    </w:p>
    <w:p w:rsidR="00C2407B" w:rsidRDefault="00C2407B" w:rsidP="005A497C">
      <w:pPr>
        <w:ind w:firstLine="0"/>
        <w:rPr>
          <w:lang w:eastAsia="es-ES"/>
        </w:rPr>
      </w:pPr>
      <w:r>
        <w:rPr>
          <w:noProof/>
          <w:lang w:eastAsia="es-ES"/>
        </w:rPr>
        <w:lastRenderedPageBreak/>
        <w:drawing>
          <wp:inline distT="0" distB="0" distL="0" distR="0">
            <wp:extent cx="4424572" cy="3783810"/>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5A497C" w:rsidRDefault="00C2407B" w:rsidP="005A497C">
      <w:pPr>
        <w:pStyle w:val="Epgrafe"/>
      </w:pPr>
      <w:bookmarkStart w:id="100" w:name="_Ref266198261"/>
      <w:bookmarkStart w:id="101" w:name="_Toc266448541"/>
      <w:r>
        <w:t xml:space="preserve">Figura </w:t>
      </w:r>
      <w:fldSimple w:instr=" STYLEREF 1 \s ">
        <w:r w:rsidR="00DA3081">
          <w:rPr>
            <w:noProof/>
          </w:rPr>
          <w:t>4</w:t>
        </w:r>
      </w:fldSimple>
      <w:r w:rsidR="008B4923">
        <w:t>.</w:t>
      </w:r>
      <w:fldSimple w:instr=" SEQ Figura \* ARABIC \s 1 ">
        <w:r w:rsidR="00DA3081">
          <w:rPr>
            <w:noProof/>
          </w:rPr>
          <w:t>4</w:t>
        </w:r>
      </w:fldSimple>
      <w:bookmarkEnd w:id="100"/>
      <w:r>
        <w:t xml:space="preserve">. </w:t>
      </w:r>
      <w:r w:rsidRPr="00A34F81">
        <w:t>Visualización de glifos en el plano axial</w:t>
      </w:r>
      <w:bookmarkEnd w:id="101"/>
    </w:p>
    <w:p w:rsidR="005A497C" w:rsidRDefault="005A497C" w:rsidP="005A497C">
      <w:pPr>
        <w:pStyle w:val="Epgrafe"/>
      </w:pPr>
    </w:p>
    <w:p w:rsidR="005A497C" w:rsidRDefault="005A497C" w:rsidP="005A497C">
      <w:pPr>
        <w:pStyle w:val="Epgrafe"/>
        <w:ind w:firstLine="0"/>
      </w:pPr>
    </w:p>
    <w:p w:rsidR="00DD295C" w:rsidRDefault="00DD295C" w:rsidP="005A497C">
      <w:pPr>
        <w:pStyle w:val="Epgrafe"/>
        <w:ind w:firstLine="0"/>
      </w:pPr>
      <w:r>
        <w:rPr>
          <w:noProof/>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450D52" w:rsidRDefault="00DD295C" w:rsidP="005A497C">
      <w:pPr>
        <w:pStyle w:val="Epgrafe"/>
      </w:pPr>
      <w:bookmarkStart w:id="102" w:name="_Ref266199081"/>
      <w:bookmarkStart w:id="103" w:name="_Toc266448542"/>
      <w:r>
        <w:t xml:space="preserve">Figura </w:t>
      </w:r>
      <w:fldSimple w:instr=" STYLEREF 1 \s ">
        <w:r w:rsidR="00DA3081">
          <w:rPr>
            <w:noProof/>
          </w:rPr>
          <w:t>4</w:t>
        </w:r>
      </w:fldSimple>
      <w:r w:rsidR="008B4923">
        <w:t>.</w:t>
      </w:r>
      <w:fldSimple w:instr=" SEQ Figura \* ARABIC \s 1 ">
        <w:r w:rsidR="00DA3081">
          <w:rPr>
            <w:noProof/>
          </w:rPr>
          <w:t>5</w:t>
        </w:r>
      </w:fldSimple>
      <w:bookmarkEnd w:id="102"/>
      <w:r>
        <w:t>. Vista con la opacidad reducida hasta cero</w:t>
      </w:r>
      <w:bookmarkEnd w:id="103"/>
    </w:p>
    <w:p w:rsidR="00DD295C" w:rsidRPr="005A497C" w:rsidRDefault="005A497C" w:rsidP="005A497C">
      <w:pPr>
        <w:pStyle w:val="Epgrafe"/>
        <w:rPr>
          <w:b w:val="0"/>
          <w:bCs w:val="0"/>
        </w:rPr>
      </w:pPr>
      <w:r>
        <w:br w:type="page"/>
      </w:r>
      <w:r w:rsidR="00DD295C">
        <w:rPr>
          <w:noProof/>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E45BF3" w:rsidRDefault="00DD295C" w:rsidP="00DD295C">
      <w:pPr>
        <w:pStyle w:val="Epgrafe"/>
      </w:pPr>
      <w:bookmarkStart w:id="104" w:name="_Ref266202971"/>
      <w:bookmarkStart w:id="105" w:name="_Toc266448543"/>
      <w:r>
        <w:t xml:space="preserve">Figura </w:t>
      </w:r>
      <w:fldSimple w:instr=" STYLEREF 1 \s ">
        <w:r w:rsidR="00DA3081">
          <w:rPr>
            <w:noProof/>
          </w:rPr>
          <w:t>4</w:t>
        </w:r>
      </w:fldSimple>
      <w:r w:rsidR="008B4923">
        <w:t>.</w:t>
      </w:r>
      <w:fldSimple w:instr=" SEQ Figura \* ARABIC \s 1 ">
        <w:r w:rsidR="00DA3081">
          <w:rPr>
            <w:noProof/>
          </w:rPr>
          <w:t>6</w:t>
        </w:r>
      </w:fldSimple>
      <w:bookmarkEnd w:id="104"/>
      <w:r>
        <w:t>. Visualización cercana de los glifos</w:t>
      </w:r>
      <w:bookmarkEnd w:id="105"/>
    </w:p>
    <w:p w:rsidR="001E17B6" w:rsidRDefault="001E17B6" w:rsidP="001E17B6"/>
    <w:p w:rsidR="00C1228F" w:rsidRPr="001E17B6" w:rsidRDefault="00C1228F" w:rsidP="001E17B6"/>
    <w:p w:rsidR="003C4068" w:rsidRDefault="001E17B6" w:rsidP="005A497C">
      <w:pPr>
        <w:keepNext/>
        <w:ind w:firstLine="0"/>
      </w:pPr>
      <w:r>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Default="003C4068" w:rsidP="00C1228F">
      <w:pPr>
        <w:pStyle w:val="Epgrafe"/>
        <w:rPr>
          <w:b w:val="0"/>
          <w:bCs w:val="0"/>
        </w:rPr>
      </w:pPr>
      <w:bookmarkStart w:id="106" w:name="_Ref266202868"/>
      <w:bookmarkStart w:id="107" w:name="_Toc266448544"/>
      <w:r>
        <w:t xml:space="preserve">Figura </w:t>
      </w:r>
      <w:fldSimple w:instr=" STYLEREF 1 \s ">
        <w:r w:rsidR="00DA3081">
          <w:rPr>
            <w:noProof/>
          </w:rPr>
          <w:t>4</w:t>
        </w:r>
      </w:fldSimple>
      <w:r w:rsidR="008B4923">
        <w:t>.</w:t>
      </w:r>
      <w:fldSimple w:instr=" SEQ Figura \* ARABIC \s 1 ">
        <w:r w:rsidR="00DA3081">
          <w:rPr>
            <w:noProof/>
          </w:rPr>
          <w:t>7</w:t>
        </w:r>
      </w:fldSimple>
      <w:bookmarkEnd w:id="106"/>
      <w:r>
        <w:t>. Glifos en el plano sagital (X)</w:t>
      </w:r>
      <w:bookmarkEnd w:id="107"/>
      <w:r w:rsidR="00C1228F">
        <w:br w:type="page"/>
      </w:r>
    </w:p>
    <w:p w:rsidR="003C4068" w:rsidRDefault="001E17B6" w:rsidP="00C1228F">
      <w:pPr>
        <w:pStyle w:val="Epgrafe"/>
        <w:ind w:firstLine="0"/>
      </w:pPr>
      <w:r>
        <w:rPr>
          <w:noProof/>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41"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3C4068" w:rsidRDefault="003C4068" w:rsidP="003C4068">
      <w:pPr>
        <w:pStyle w:val="Epgrafe"/>
      </w:pPr>
      <w:bookmarkStart w:id="108" w:name="_Ref266202909"/>
      <w:bookmarkStart w:id="109" w:name="_Toc266448545"/>
      <w:r>
        <w:t xml:space="preserve">Figura </w:t>
      </w:r>
      <w:fldSimple w:instr=" STYLEREF 1 \s ">
        <w:r w:rsidR="00DA3081">
          <w:rPr>
            <w:noProof/>
          </w:rPr>
          <w:t>4</w:t>
        </w:r>
      </w:fldSimple>
      <w:r w:rsidR="008B4923">
        <w:t>.</w:t>
      </w:r>
      <w:fldSimple w:instr=" SEQ Figura \* ARABIC \s 1 ">
        <w:r w:rsidR="00DA3081">
          <w:rPr>
            <w:noProof/>
          </w:rPr>
          <w:t>8</w:t>
        </w:r>
      </w:fldSimple>
      <w:bookmarkEnd w:id="108"/>
      <w:r>
        <w:t>. Glifos en el plano coronal (Y)</w:t>
      </w:r>
      <w:bookmarkEnd w:id="109"/>
    </w:p>
    <w:p w:rsidR="001E17B6" w:rsidRDefault="001E17B6" w:rsidP="001E17B6"/>
    <w:p w:rsidR="00C1228F" w:rsidRDefault="00C1228F" w:rsidP="001E17B6"/>
    <w:p w:rsidR="001E17B6" w:rsidRDefault="001E17B6" w:rsidP="00C1228F">
      <w:pPr>
        <w:keepNext/>
        <w:ind w:firstLine="0"/>
      </w:pPr>
      <w:r>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C1228F" w:rsidRDefault="001E17B6" w:rsidP="00C1228F">
      <w:pPr>
        <w:pStyle w:val="Epgrafe"/>
        <w:rPr>
          <w:b w:val="0"/>
          <w:bCs w:val="0"/>
        </w:rPr>
      </w:pPr>
      <w:bookmarkStart w:id="110" w:name="_Ref266210636"/>
      <w:bookmarkStart w:id="111" w:name="_Toc266448546"/>
      <w:r>
        <w:t xml:space="preserve">Figura </w:t>
      </w:r>
      <w:fldSimple w:instr=" STYLEREF 1 \s ">
        <w:r w:rsidR="00DA3081">
          <w:rPr>
            <w:noProof/>
          </w:rPr>
          <w:t>4</w:t>
        </w:r>
      </w:fldSimple>
      <w:r w:rsidR="008B4923">
        <w:t>.</w:t>
      </w:r>
      <w:fldSimple w:instr=" SEQ Figura \* ARABIC \s 1 ">
        <w:r w:rsidR="00DA3081">
          <w:rPr>
            <w:noProof/>
          </w:rPr>
          <w:t>9</w:t>
        </w:r>
      </w:fldSimple>
      <w:bookmarkEnd w:id="110"/>
      <w:r>
        <w:t>. Glifos en tres planos</w:t>
      </w:r>
      <w:bookmarkEnd w:id="111"/>
      <w:r w:rsidR="00C1228F">
        <w:br w:type="page"/>
      </w:r>
    </w:p>
    <w:p w:rsidR="00C449C8" w:rsidRDefault="008A69F9" w:rsidP="00C449C8">
      <w:pPr>
        <w:keepNext/>
        <w:ind w:firstLine="0"/>
        <w:jc w:val="center"/>
      </w:pPr>
      <w:r>
        <w:rPr>
          <w:noProof/>
          <w:lang w:eastAsia="es-ES"/>
        </w:rPr>
        <w:lastRenderedPageBreak/>
        <w:drawing>
          <wp:inline distT="0" distB="0" distL="0" distR="0">
            <wp:extent cx="4328913" cy="8029575"/>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cstate="print"/>
                    <a:srcRect/>
                    <a:stretch>
                      <a:fillRect/>
                    </a:stretch>
                  </pic:blipFill>
                  <pic:spPr bwMode="auto">
                    <a:xfrm>
                      <a:off x="0" y="0"/>
                      <a:ext cx="4328913" cy="8029575"/>
                    </a:xfrm>
                    <a:prstGeom prst="rect">
                      <a:avLst/>
                    </a:prstGeom>
                    <a:noFill/>
                    <a:ln w="9525">
                      <a:noFill/>
                      <a:miter lim="800000"/>
                      <a:headEnd/>
                      <a:tailEnd/>
                    </a:ln>
                  </pic:spPr>
                </pic:pic>
              </a:graphicData>
            </a:graphic>
          </wp:inline>
        </w:drawing>
      </w:r>
    </w:p>
    <w:p w:rsidR="00C1228F" w:rsidRDefault="00C449C8" w:rsidP="00C1228F">
      <w:pPr>
        <w:pStyle w:val="Epgrafe"/>
        <w:tabs>
          <w:tab w:val="clear" w:pos="1701"/>
          <w:tab w:val="left" w:pos="2127"/>
          <w:tab w:val="left" w:pos="7938"/>
        </w:tabs>
        <w:ind w:left="1134" w:right="1274" w:firstLine="0"/>
      </w:pPr>
      <w:bookmarkStart w:id="112" w:name="_Ref266208350"/>
      <w:bookmarkStart w:id="113" w:name="_Toc266448547"/>
      <w:r>
        <w:t xml:space="preserve">Figura </w:t>
      </w:r>
      <w:fldSimple w:instr=" STYLEREF 1 \s ">
        <w:r w:rsidR="00DA3081">
          <w:rPr>
            <w:noProof/>
          </w:rPr>
          <w:t>4</w:t>
        </w:r>
      </w:fldSimple>
      <w:r w:rsidR="008B4923">
        <w:t>.</w:t>
      </w:r>
      <w:fldSimple w:instr=" SEQ Figura \* ARABIC \s 1 ">
        <w:r w:rsidR="00DA3081">
          <w:rPr>
            <w:noProof/>
          </w:rPr>
          <w:t>10</w:t>
        </w:r>
      </w:fldSimple>
      <w:bookmarkEnd w:id="112"/>
      <w:r>
        <w:t xml:space="preserve">. </w:t>
      </w:r>
      <w:r w:rsidR="00C1228F">
        <w:tab/>
      </w:r>
      <w:r>
        <w:t>Distintos tipos de coloreado: (a) anisotropía fraccional,</w:t>
      </w:r>
      <w:bookmarkEnd w:id="113"/>
      <w:r>
        <w:t xml:space="preserve"> </w:t>
      </w:r>
    </w:p>
    <w:p w:rsidR="00445629" w:rsidRPr="00445629" w:rsidRDefault="00C1228F" w:rsidP="00C1228F">
      <w:pPr>
        <w:pStyle w:val="Epgrafe"/>
        <w:tabs>
          <w:tab w:val="clear" w:pos="1701"/>
          <w:tab w:val="left" w:pos="2127"/>
          <w:tab w:val="left" w:pos="7938"/>
        </w:tabs>
        <w:ind w:left="1134" w:right="1274" w:firstLine="0"/>
      </w:pPr>
      <w:r>
        <w:tab/>
      </w:r>
      <w:r w:rsidR="00C449C8">
        <w:t>(b) anisotropía relativa, (c) coeficiente lineal</w:t>
      </w:r>
    </w:p>
    <w:p w:rsidR="00930D46" w:rsidRDefault="001F39B9" w:rsidP="00930D46">
      <w:pPr>
        <w:keepNext/>
        <w:ind w:firstLine="0"/>
        <w:jc w:val="center"/>
      </w:pPr>
      <w:r>
        <w:rPr>
          <w:noProof/>
          <w:lang w:eastAsia="es-ES"/>
        </w:rPr>
        <w:lastRenderedPageBreak/>
        <w:drawing>
          <wp:inline distT="0" distB="0" distL="0" distR="0">
            <wp:extent cx="4421345"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4425279" cy="8208322"/>
                    </a:xfrm>
                    <a:prstGeom prst="rect">
                      <a:avLst/>
                    </a:prstGeom>
                    <a:noFill/>
                    <a:ln w="9525">
                      <a:noFill/>
                      <a:miter lim="800000"/>
                      <a:headEnd/>
                      <a:tailEnd/>
                    </a:ln>
                  </pic:spPr>
                </pic:pic>
              </a:graphicData>
            </a:graphic>
          </wp:inline>
        </w:drawing>
      </w:r>
    </w:p>
    <w:p w:rsidR="00C1228F" w:rsidRDefault="00930D46" w:rsidP="00C1228F">
      <w:pPr>
        <w:pStyle w:val="Epgrafe"/>
        <w:rPr>
          <w:b w:val="0"/>
          <w:bCs w:val="0"/>
        </w:rPr>
      </w:pPr>
      <w:bookmarkStart w:id="114" w:name="_Ref266208399"/>
      <w:bookmarkStart w:id="115" w:name="_Toc266448548"/>
      <w:r>
        <w:t xml:space="preserve">Figura </w:t>
      </w:r>
      <w:fldSimple w:instr=" STYLEREF 1 \s ">
        <w:r w:rsidR="00DA3081">
          <w:rPr>
            <w:noProof/>
          </w:rPr>
          <w:t>4</w:t>
        </w:r>
      </w:fldSimple>
      <w:r w:rsidR="008B4923">
        <w:t>.</w:t>
      </w:r>
      <w:fldSimple w:instr=" SEQ Figura \* ARABIC \s 1 ">
        <w:r w:rsidR="00DA3081">
          <w:rPr>
            <w:noProof/>
          </w:rPr>
          <w:t>11</w:t>
        </w:r>
      </w:fldSimple>
      <w:bookmarkEnd w:id="114"/>
      <w:r>
        <w:t>. Diferentes geometrías de glifo: (a) elipsoides, (b) cuboides, (c) supercuádricas</w:t>
      </w:r>
      <w:bookmarkEnd w:id="115"/>
      <w:r w:rsidR="00C1228F">
        <w:br w:type="page"/>
      </w:r>
    </w:p>
    <w:p w:rsidR="00D570BE" w:rsidRDefault="00D570BE" w:rsidP="00C1228F">
      <w:pPr>
        <w:keepNext/>
        <w:ind w:firstLine="0"/>
      </w:pPr>
      <w:r>
        <w:rPr>
          <w:noProof/>
          <w:lang w:eastAsia="es-ES"/>
        </w:rPr>
        <w:lastRenderedPageBreak/>
        <w:drawing>
          <wp:inline distT="0" distB="0" distL="0" distR="0">
            <wp:extent cx="4725060" cy="8207620"/>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4725060" cy="8207620"/>
                    </a:xfrm>
                    <a:prstGeom prst="rect">
                      <a:avLst/>
                    </a:prstGeom>
                    <a:noFill/>
                    <a:ln w="9525">
                      <a:noFill/>
                      <a:miter lim="800000"/>
                      <a:headEnd/>
                      <a:tailEnd/>
                    </a:ln>
                  </pic:spPr>
                </pic:pic>
              </a:graphicData>
            </a:graphic>
          </wp:inline>
        </w:drawing>
      </w:r>
    </w:p>
    <w:p w:rsidR="008D429B" w:rsidRPr="008D429B" w:rsidRDefault="00D570BE" w:rsidP="00D570BE">
      <w:pPr>
        <w:pStyle w:val="Epgrafe"/>
        <w:rPr>
          <w:lang w:eastAsia="es-ES"/>
        </w:rPr>
      </w:pPr>
      <w:bookmarkStart w:id="116" w:name="_Ref266208452"/>
      <w:bookmarkStart w:id="117" w:name="_Toc266448549"/>
      <w:r>
        <w:t xml:space="preserve">Figura </w:t>
      </w:r>
      <w:fldSimple w:instr=" STYLEREF 1 \s ">
        <w:r w:rsidR="00DA3081">
          <w:rPr>
            <w:noProof/>
          </w:rPr>
          <w:t>4</w:t>
        </w:r>
      </w:fldSimple>
      <w:r w:rsidR="008B4923">
        <w:t>.</w:t>
      </w:r>
      <w:fldSimple w:instr=" SEQ Figura \* ARABIC \s 1 ">
        <w:r w:rsidR="00DA3081">
          <w:rPr>
            <w:noProof/>
          </w:rPr>
          <w:t>12</w:t>
        </w:r>
      </w:fldSimple>
      <w:bookmarkEnd w:id="116"/>
      <w:r>
        <w:t>. Efecto del factor de escala: (a) factor de escala 1.0, (b) factor de escala 2.0</w:t>
      </w:r>
      <w:bookmarkEnd w:id="117"/>
    </w:p>
    <w:p w:rsidR="007207C5" w:rsidRDefault="007207C5" w:rsidP="00C1228F">
      <w:pPr>
        <w:keepNext/>
        <w:ind w:firstLine="0"/>
      </w:pPr>
      <w:r>
        <w:rPr>
          <w:noProof/>
          <w:lang w:eastAsia="es-ES"/>
        </w:rPr>
        <w:lastRenderedPageBreak/>
        <w:drawing>
          <wp:inline distT="0" distB="0" distL="0" distR="0">
            <wp:extent cx="4648849" cy="8086858"/>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4648849" cy="8086858"/>
                    </a:xfrm>
                    <a:prstGeom prst="rect">
                      <a:avLst/>
                    </a:prstGeom>
                    <a:noFill/>
                    <a:ln w="9525">
                      <a:noFill/>
                      <a:miter lim="800000"/>
                      <a:headEnd/>
                      <a:tailEnd/>
                    </a:ln>
                  </pic:spPr>
                </pic:pic>
              </a:graphicData>
            </a:graphic>
          </wp:inline>
        </w:drawing>
      </w:r>
    </w:p>
    <w:p w:rsidR="00C1228F" w:rsidRDefault="007207C5" w:rsidP="00C1228F">
      <w:pPr>
        <w:pStyle w:val="Epgrafe"/>
        <w:ind w:left="1560" w:right="1700" w:hanging="993"/>
        <w:rPr>
          <w:b w:val="0"/>
          <w:bCs w:val="0"/>
        </w:rPr>
      </w:pPr>
      <w:bookmarkStart w:id="118" w:name="_Ref266208519"/>
      <w:bookmarkStart w:id="119" w:name="_Toc266448550"/>
      <w:r>
        <w:t xml:space="preserve">Figura </w:t>
      </w:r>
      <w:fldSimple w:instr=" STYLEREF 1 \s ">
        <w:r w:rsidR="00DA3081">
          <w:rPr>
            <w:noProof/>
          </w:rPr>
          <w:t>4</w:t>
        </w:r>
      </w:fldSimple>
      <w:r w:rsidR="008B4923">
        <w:t>.</w:t>
      </w:r>
      <w:fldSimple w:instr=" SEQ Figura \* ARABIC \s 1 ">
        <w:r w:rsidR="00DA3081">
          <w:rPr>
            <w:noProof/>
          </w:rPr>
          <w:t>13</w:t>
        </w:r>
      </w:fldSimple>
      <w:bookmarkEnd w:id="118"/>
      <w:r>
        <w:t>. Aplicación del factor de escala a la visualización con cuboides: (a) factor de escala 1.0, (b) factor de escala 0.7</w:t>
      </w:r>
      <w:bookmarkEnd w:id="119"/>
      <w:r w:rsidR="00C1228F">
        <w:br w:type="page"/>
      </w:r>
    </w:p>
    <w:p w:rsidR="007207C5" w:rsidRDefault="007207C5" w:rsidP="007207C5">
      <w:pPr>
        <w:keepNext/>
        <w:ind w:firstLine="0"/>
        <w:jc w:val="center"/>
      </w:pPr>
      <w:r>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47"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Default="007207C5" w:rsidP="007207C5">
      <w:pPr>
        <w:pStyle w:val="Epgrafe"/>
      </w:pPr>
      <w:bookmarkStart w:id="120" w:name="_Ref266208751"/>
      <w:bookmarkStart w:id="121" w:name="_Toc266448551"/>
      <w:r>
        <w:t xml:space="preserve">Figura </w:t>
      </w:r>
      <w:fldSimple w:instr=" STYLEREF 1 \s ">
        <w:r w:rsidR="00DA3081">
          <w:rPr>
            <w:noProof/>
          </w:rPr>
          <w:t>4</w:t>
        </w:r>
      </w:fldSimple>
      <w:r w:rsidR="008B4923">
        <w:t>.</w:t>
      </w:r>
      <w:fldSimple w:instr=" SEQ Figura \* ARABIC \s 1 ">
        <w:r w:rsidR="00DA3081">
          <w:rPr>
            <w:noProof/>
          </w:rPr>
          <w:t>14</w:t>
        </w:r>
      </w:fldSimple>
      <w:bookmarkEnd w:id="120"/>
      <w:r>
        <w:t>. Crop de planos (recorte de planos)</w:t>
      </w:r>
      <w:bookmarkEnd w:id="121"/>
    </w:p>
    <w:p w:rsidR="007207C5" w:rsidRDefault="007207C5" w:rsidP="007207C5">
      <w:pPr>
        <w:ind w:firstLine="0"/>
        <w:jc w:val="center"/>
      </w:pPr>
    </w:p>
    <w:p w:rsidR="007207C5" w:rsidRDefault="007207C5" w:rsidP="007207C5">
      <w:pPr>
        <w:ind w:firstLine="0"/>
        <w:jc w:val="center"/>
      </w:pPr>
    </w:p>
    <w:p w:rsidR="007207C5" w:rsidRDefault="007207C5" w:rsidP="007207C5">
      <w:pPr>
        <w:keepNext/>
        <w:ind w:firstLine="0"/>
        <w:jc w:val="center"/>
      </w:pPr>
      <w:r>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48"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Default="007207C5" w:rsidP="007207C5">
      <w:pPr>
        <w:pStyle w:val="Epgrafe"/>
        <w:rPr>
          <w:noProof/>
        </w:rPr>
      </w:pPr>
      <w:bookmarkStart w:id="122" w:name="_Ref266208817"/>
      <w:bookmarkStart w:id="123" w:name="_Toc266448552"/>
      <w:r>
        <w:t xml:space="preserve">Figura </w:t>
      </w:r>
      <w:fldSimple w:instr=" STYLEREF 1 \s ">
        <w:r w:rsidR="00DA3081">
          <w:rPr>
            <w:noProof/>
          </w:rPr>
          <w:t>4</w:t>
        </w:r>
      </w:fldSimple>
      <w:r w:rsidR="008B4923">
        <w:t>.</w:t>
      </w:r>
      <w:fldSimple w:instr=" SEQ Figura \* ARABIC \s 1 ">
        <w:r w:rsidR="00DA3081">
          <w:rPr>
            <w:noProof/>
          </w:rPr>
          <w:t>15</w:t>
        </w:r>
      </w:fldSimple>
      <w:bookmarkEnd w:id="122"/>
      <w:r>
        <w:t>. Discriminación de glifos (FA &gt; 20</w:t>
      </w:r>
      <w:r>
        <w:rPr>
          <w:noProof/>
        </w:rPr>
        <w:t>)</w:t>
      </w:r>
      <w:bookmarkEnd w:id="123"/>
    </w:p>
    <w:p w:rsidR="00C1228F" w:rsidRDefault="00C1228F" w:rsidP="00C1228F">
      <w:pPr>
        <w:rPr>
          <w:noProof/>
          <w:color w:val="4F81BD" w:themeColor="accent1"/>
          <w:sz w:val="18"/>
          <w:szCs w:val="18"/>
        </w:rPr>
      </w:pPr>
      <w:r>
        <w:rPr>
          <w:noProof/>
        </w:rPr>
        <w:br w:type="page"/>
      </w:r>
    </w:p>
    <w:p w:rsidR="00144D08" w:rsidRDefault="00144D08" w:rsidP="00144D08">
      <w:pPr>
        <w:keepNext/>
        <w:ind w:firstLine="0"/>
        <w:jc w:val="center"/>
      </w:pPr>
      <w:r>
        <w:rPr>
          <w:noProof/>
          <w:lang w:eastAsia="es-ES"/>
        </w:rPr>
        <w:lastRenderedPageBreak/>
        <w:drawing>
          <wp:inline distT="0" distB="0" distL="0" distR="0">
            <wp:extent cx="5391150" cy="6619875"/>
            <wp:effectExtent l="19050" t="0" r="0"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391150" cy="6619875"/>
                    </a:xfrm>
                    <a:prstGeom prst="rect">
                      <a:avLst/>
                    </a:prstGeom>
                    <a:noFill/>
                    <a:ln w="9525">
                      <a:noFill/>
                      <a:miter lim="800000"/>
                      <a:headEnd/>
                      <a:tailEnd/>
                    </a:ln>
                  </pic:spPr>
                </pic:pic>
              </a:graphicData>
            </a:graphic>
          </wp:inline>
        </w:drawing>
      </w:r>
    </w:p>
    <w:p w:rsidR="0050310F" w:rsidRDefault="00144D08" w:rsidP="00144D08">
      <w:pPr>
        <w:pStyle w:val="Epgrafe"/>
        <w:jc w:val="center"/>
      </w:pPr>
      <w:bookmarkStart w:id="124" w:name="_Ref266208898"/>
      <w:bookmarkStart w:id="125" w:name="_Toc266448553"/>
      <w:r>
        <w:t xml:space="preserve">Figura </w:t>
      </w:r>
      <w:fldSimple w:instr=" STYLEREF 1 \s ">
        <w:r w:rsidR="00DA3081">
          <w:rPr>
            <w:noProof/>
          </w:rPr>
          <w:t>4</w:t>
        </w:r>
      </w:fldSimple>
      <w:r w:rsidR="008B4923">
        <w:t>.</w:t>
      </w:r>
      <w:fldSimple w:instr=" SEQ Figura \* ARABIC \s 1 ">
        <w:r w:rsidR="00DA3081">
          <w:rPr>
            <w:noProof/>
          </w:rPr>
          <w:t>16</w:t>
        </w:r>
      </w:fldSimple>
      <w:bookmarkEnd w:id="124"/>
      <w:r>
        <w:t>. Efecto del parámetro gamma: (a) gamma 1.0, (b) gamma 5.0</w:t>
      </w:r>
      <w:bookmarkEnd w:id="125"/>
    </w:p>
    <w:p w:rsidR="00222358" w:rsidRDefault="00222358" w:rsidP="00222358"/>
    <w:p w:rsidR="00222358" w:rsidRDefault="00222358" w:rsidP="00222358">
      <w:pPr>
        <w:keepNext/>
        <w:ind w:firstLine="0"/>
        <w:jc w:val="center"/>
      </w:pPr>
      <w:r>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50"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Pr="00222358" w:rsidRDefault="00222358" w:rsidP="00222358">
      <w:pPr>
        <w:pStyle w:val="Epgrafe"/>
      </w:pPr>
      <w:bookmarkStart w:id="126" w:name="_Ref266211214"/>
      <w:bookmarkStart w:id="127" w:name="_Toc266448554"/>
      <w:r>
        <w:t xml:space="preserve">Figura </w:t>
      </w:r>
      <w:fldSimple w:instr=" STYLEREF 1 \s ">
        <w:r w:rsidR="00DA3081">
          <w:rPr>
            <w:noProof/>
          </w:rPr>
          <w:t>4</w:t>
        </w:r>
      </w:fldSimple>
      <w:r w:rsidR="008B4923">
        <w:t>.</w:t>
      </w:r>
      <w:fldSimple w:instr=" SEQ Figura \* ARABIC \s 1 ">
        <w:r w:rsidR="00DA3081">
          <w:rPr>
            <w:noProof/>
          </w:rPr>
          <w:t>17</w:t>
        </w:r>
      </w:fldSimple>
      <w:bookmarkEnd w:id="126"/>
      <w:r>
        <w:t>. Glifos en tractografía</w:t>
      </w:r>
      <w:bookmarkEnd w:id="127"/>
    </w:p>
    <w:sectPr w:rsidR="00222358" w:rsidRPr="00222358" w:rsidSect="003E6E87">
      <w:headerReference w:type="even" r:id="rId51"/>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A39B0" w:rsidRDefault="00EA39B0" w:rsidP="00377872">
      <w:pPr>
        <w:spacing w:after="0"/>
      </w:pPr>
      <w:r>
        <w:separator/>
      </w:r>
    </w:p>
  </w:endnote>
  <w:endnote w:type="continuationSeparator" w:id="0">
    <w:p w:rsidR="00EA39B0" w:rsidRDefault="00EA39B0"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A39B0" w:rsidRDefault="00EA39B0" w:rsidP="00377872">
      <w:pPr>
        <w:spacing w:after="0"/>
      </w:pPr>
      <w:r>
        <w:separator/>
      </w:r>
    </w:p>
  </w:footnote>
  <w:footnote w:type="continuationSeparator" w:id="0">
    <w:p w:rsidR="00EA39B0" w:rsidRDefault="00EA39B0"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fldSimple w:instr=" PAGE   \* MERGEFORMAT ">
      <w:r w:rsidR="00742D9D">
        <w:rPr>
          <w:noProof/>
        </w:rPr>
        <w:t>ii</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p>
  <w:p w:rsidR="00DA3081" w:rsidRPr="003E6E87" w:rsidRDefault="00DA3081"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742D9D">
      <w:rPr>
        <w:noProof/>
        <w:sz w:val="22"/>
      </w:rPr>
      <w:t>52</w:t>
    </w:r>
    <w:r w:rsidRPr="003E6E87">
      <w:rPr>
        <w:sz w:val="22"/>
      </w:rPr>
      <w:fldChar w:fldCharType="end"/>
    </w:r>
    <w:r w:rsidRPr="003E6E87">
      <w:rPr>
        <w:sz w:val="22"/>
      </w:rPr>
      <w:tab/>
    </w:r>
    <w:r w:rsidRPr="003E6E87">
      <w:rPr>
        <w:sz w:val="22"/>
      </w:rPr>
      <w:tab/>
      <w:t>CAPÍTULO 3</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p>
  <w:p w:rsidR="00DA3081" w:rsidRPr="003E6E87" w:rsidRDefault="00DA3081"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742D9D">
      <w:rPr>
        <w:noProof/>
        <w:sz w:val="22"/>
      </w:rPr>
      <w:t>82</w:t>
    </w:r>
    <w:r w:rsidRPr="003E6E87">
      <w:rPr>
        <w:sz w:val="22"/>
      </w:rPr>
      <w:fldChar w:fldCharType="end"/>
    </w:r>
    <w:r w:rsidRPr="003E6E87">
      <w:rPr>
        <w:sz w:val="22"/>
      </w:rPr>
      <w:tab/>
    </w:r>
    <w:r w:rsidRPr="003E6E87">
      <w:rPr>
        <w:sz w:val="22"/>
      </w:rPr>
      <w:tab/>
      <w:t>CAPÍTULO 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pPr>
      <w:pStyle w:val="Encabezado"/>
    </w:pPr>
  </w:p>
  <w:p w:rsidR="00DA3081" w:rsidRDefault="00DA3081">
    <w:pPr>
      <w:pStyle w:val="Encabezado"/>
    </w:pPr>
  </w:p>
  <w:p w:rsidR="00DA3081" w:rsidRDefault="00DA3081" w:rsidP="00BD0394">
    <w:pPr>
      <w:pStyle w:val="Encabezado"/>
      <w:tabs>
        <w:tab w:val="clear" w:pos="8504"/>
        <w:tab w:val="right" w:pos="7938"/>
      </w:tabs>
    </w:pPr>
    <w:r>
      <w:tab/>
    </w:r>
    <w:r>
      <w:tab/>
    </w:r>
    <w:fldSimple w:instr=" PAGE   \* MERGEFORMAT ">
      <w:r w:rsidR="00742D9D">
        <w:rPr>
          <w:noProof/>
        </w:rPr>
        <w:t>i</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pPr>
  </w:p>
  <w:p w:rsidR="00DA3081" w:rsidRDefault="00DA3081" w:rsidP="00BD0394">
    <w:pPr>
      <w:pStyle w:val="Encabezado"/>
      <w:tabs>
        <w:tab w:val="clear" w:pos="8504"/>
        <w:tab w:val="right" w:pos="7938"/>
      </w:tabs>
    </w:pPr>
  </w:p>
  <w:p w:rsidR="00DA3081" w:rsidRPr="00D95052" w:rsidRDefault="00DA3081" w:rsidP="00C14E9D">
    <w:pPr>
      <w:pStyle w:val="Encabezado"/>
      <w:tabs>
        <w:tab w:val="clear" w:pos="8504"/>
        <w:tab w:val="right" w:pos="7938"/>
      </w:tabs>
    </w:pPr>
    <w:r>
      <w:tab/>
    </w:r>
    <w:r>
      <w:tab/>
    </w:r>
    <w:fldSimple w:instr=" PAGE   \* MERGEFORMAT ">
      <w:r w:rsidR="00742D9D">
        <w:rPr>
          <w:noProof/>
        </w:rPr>
        <w:t>iii</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pPr>
  </w:p>
  <w:p w:rsidR="00DA3081" w:rsidRDefault="00DA3081" w:rsidP="00D95052">
    <w:pPr>
      <w:pStyle w:val="Encabezado"/>
    </w:pPr>
  </w:p>
  <w:p w:rsidR="00DA3081" w:rsidRPr="003E6E87" w:rsidRDefault="00DA3081" w:rsidP="003E6E87">
    <w:pPr>
      <w:pStyle w:val="Encabezado"/>
      <w:tabs>
        <w:tab w:val="clear" w:pos="8504"/>
        <w:tab w:val="right" w:pos="7938"/>
      </w:tabs>
      <w:rPr>
        <w:sz w:val="22"/>
      </w:rPr>
    </w:pP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742D9D">
      <w:rPr>
        <w:noProof/>
        <w:sz w:val="22"/>
      </w:rPr>
      <w:t>1</w:t>
    </w:r>
    <w:r w:rsidRPr="003E6E87">
      <w:rPr>
        <w:sz w:val="22"/>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p>
  <w:p w:rsidR="00DA3081" w:rsidRPr="003E6E87" w:rsidRDefault="00DA3081"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742D9D">
      <w:rPr>
        <w:noProof/>
        <w:sz w:val="22"/>
      </w:rPr>
      <w:t>20</w:t>
    </w:r>
    <w:r w:rsidRPr="003E6E87">
      <w:rPr>
        <w:sz w:val="22"/>
      </w:rPr>
      <w:fldChar w:fldCharType="end"/>
    </w:r>
    <w:r w:rsidRPr="003E6E87">
      <w:rPr>
        <w:sz w:val="22"/>
      </w:rPr>
      <w:tab/>
    </w:r>
    <w:r w:rsidRPr="003E6E87">
      <w:rPr>
        <w:sz w:val="22"/>
      </w:rPr>
      <w:tab/>
      <w:t>CAPÍTULO 1</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001BCA">
    <w:pPr>
      <w:pStyle w:val="Encabezado"/>
      <w:tabs>
        <w:tab w:val="clear" w:pos="8504"/>
        <w:tab w:val="right" w:pos="7938"/>
      </w:tabs>
      <w:ind w:firstLine="0"/>
      <w:rPr>
        <w:sz w:val="22"/>
      </w:rPr>
    </w:pPr>
  </w:p>
  <w:p w:rsidR="00DA3081" w:rsidRDefault="00DA3081" w:rsidP="00001BCA">
    <w:pPr>
      <w:pStyle w:val="Encabezado"/>
      <w:tabs>
        <w:tab w:val="clear" w:pos="8504"/>
        <w:tab w:val="right" w:pos="7938"/>
      </w:tabs>
      <w:ind w:firstLine="0"/>
      <w:rPr>
        <w:sz w:val="22"/>
      </w:rPr>
    </w:pPr>
  </w:p>
  <w:p w:rsidR="00DA3081" w:rsidRPr="00D95052" w:rsidRDefault="00DA3081"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742D9D">
      <w:rPr>
        <w:noProof/>
        <w:sz w:val="22"/>
      </w:rPr>
      <w:t>19</w:t>
    </w:r>
    <w:r w:rsidRPr="00D95052">
      <w:rPr>
        <w:sz w:val="22"/>
      </w:rP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001BCA">
    <w:pPr>
      <w:pStyle w:val="Encabezado"/>
      <w:tabs>
        <w:tab w:val="clear" w:pos="8504"/>
        <w:tab w:val="right" w:pos="7938"/>
      </w:tabs>
      <w:ind w:firstLine="0"/>
      <w:rPr>
        <w:sz w:val="22"/>
      </w:rPr>
    </w:pPr>
  </w:p>
  <w:p w:rsidR="00DA3081" w:rsidRDefault="00DA3081" w:rsidP="00001BCA">
    <w:pPr>
      <w:pStyle w:val="Encabezado"/>
      <w:tabs>
        <w:tab w:val="clear" w:pos="8504"/>
        <w:tab w:val="right" w:pos="7938"/>
      </w:tabs>
      <w:ind w:firstLine="0"/>
      <w:rPr>
        <w:sz w:val="22"/>
      </w:rPr>
    </w:pPr>
  </w:p>
  <w:p w:rsidR="00DA3081" w:rsidRPr="00D95052" w:rsidRDefault="00DA3081"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742D9D">
      <w:rPr>
        <w:noProof/>
        <w:sz w:val="22"/>
      </w:rPr>
      <w:t>33</w:t>
    </w:r>
    <w:r w:rsidRPr="00D95052">
      <w:rPr>
        <w:sz w:val="22"/>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D95052">
    <w:pPr>
      <w:pStyle w:val="Encabezado"/>
      <w:tabs>
        <w:tab w:val="clear" w:pos="8504"/>
        <w:tab w:val="right" w:pos="7938"/>
      </w:tabs>
      <w:ind w:firstLine="0"/>
    </w:pPr>
  </w:p>
  <w:p w:rsidR="00DA3081" w:rsidRDefault="00DA3081" w:rsidP="00D95052">
    <w:pPr>
      <w:pStyle w:val="Encabezado"/>
      <w:tabs>
        <w:tab w:val="clear" w:pos="8504"/>
        <w:tab w:val="right" w:pos="7938"/>
      </w:tabs>
      <w:ind w:firstLine="0"/>
    </w:pPr>
  </w:p>
  <w:p w:rsidR="00DA3081" w:rsidRPr="003E6E87" w:rsidRDefault="00DA3081"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742D9D">
      <w:rPr>
        <w:noProof/>
        <w:sz w:val="22"/>
      </w:rPr>
      <w:t>34</w:t>
    </w:r>
    <w:r w:rsidRPr="003E6E87">
      <w:rPr>
        <w:sz w:val="22"/>
      </w:rPr>
      <w:fldChar w:fldCharType="end"/>
    </w:r>
    <w:r w:rsidRPr="003E6E87">
      <w:rPr>
        <w:sz w:val="22"/>
      </w:rPr>
      <w:tab/>
    </w:r>
    <w:r w:rsidRPr="003E6E87">
      <w:rPr>
        <w:sz w:val="22"/>
      </w:rPr>
      <w:tab/>
      <w:t>CAPÍTULO 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3081" w:rsidRDefault="00DA3081" w:rsidP="00001BCA">
    <w:pPr>
      <w:pStyle w:val="Encabezado"/>
      <w:tabs>
        <w:tab w:val="clear" w:pos="8504"/>
        <w:tab w:val="right" w:pos="7938"/>
      </w:tabs>
      <w:ind w:firstLine="0"/>
      <w:rPr>
        <w:sz w:val="22"/>
      </w:rPr>
    </w:pPr>
  </w:p>
  <w:p w:rsidR="00DA3081" w:rsidRDefault="00DA3081" w:rsidP="00001BCA">
    <w:pPr>
      <w:pStyle w:val="Encabezado"/>
      <w:tabs>
        <w:tab w:val="clear" w:pos="8504"/>
        <w:tab w:val="right" w:pos="7938"/>
      </w:tabs>
      <w:ind w:firstLine="0"/>
      <w:rPr>
        <w:sz w:val="22"/>
      </w:rPr>
    </w:pPr>
  </w:p>
  <w:p w:rsidR="00DA3081" w:rsidRPr="00D95052" w:rsidRDefault="00DA3081"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742D9D">
      <w:rPr>
        <w:noProof/>
        <w:sz w:val="22"/>
      </w:rPr>
      <w:t>81</w:t>
    </w:r>
    <w:r w:rsidRPr="00D95052">
      <w:rPr>
        <w:sz w:val="22"/>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nsid w:val="1FB175C5"/>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6">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3255D2"/>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nsid w:val="3BA723CB"/>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nsid w:val="3BE034FA"/>
    <w:multiLevelType w:val="hybridMultilevel"/>
    <w:tmpl w:val="3EDE4B34"/>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1">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8663299"/>
    <w:multiLevelType w:val="hybridMultilevel"/>
    <w:tmpl w:val="A07EA6EC"/>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8">
    <w:nsid w:val="6A7A1A83"/>
    <w:multiLevelType w:val="hybridMultilevel"/>
    <w:tmpl w:val="3A30B75C"/>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9">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1">
    <w:nsid w:val="7165106F"/>
    <w:multiLevelType w:val="hybridMultilevel"/>
    <w:tmpl w:val="F826928E"/>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1"/>
  </w:num>
  <w:num w:numId="3">
    <w:abstractNumId w:val="20"/>
  </w:num>
  <w:num w:numId="4">
    <w:abstractNumId w:val="21"/>
  </w:num>
  <w:num w:numId="5">
    <w:abstractNumId w:val="15"/>
  </w:num>
  <w:num w:numId="6">
    <w:abstractNumId w:val="0"/>
  </w:num>
  <w:num w:numId="7">
    <w:abstractNumId w:val="16"/>
  </w:num>
  <w:num w:numId="8">
    <w:abstractNumId w:val="6"/>
  </w:num>
  <w:num w:numId="9">
    <w:abstractNumId w:val="10"/>
  </w:num>
  <w:num w:numId="10">
    <w:abstractNumId w:val="17"/>
  </w:num>
  <w:num w:numId="11">
    <w:abstractNumId w:val="2"/>
  </w:num>
  <w:num w:numId="12">
    <w:abstractNumId w:val="19"/>
  </w:num>
  <w:num w:numId="13">
    <w:abstractNumId w:val="18"/>
  </w:num>
  <w:num w:numId="14">
    <w:abstractNumId w:val="4"/>
  </w:num>
  <w:num w:numId="15">
    <w:abstractNumId w:val="13"/>
  </w:num>
  <w:num w:numId="16">
    <w:abstractNumId w:val="7"/>
  </w:num>
  <w:num w:numId="17">
    <w:abstractNumId w:val="5"/>
  </w:num>
  <w:num w:numId="18">
    <w:abstractNumId w:val="8"/>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32770"/>
  </w:hdrShapeDefaults>
  <w:footnotePr>
    <w:footnote w:id="-1"/>
    <w:footnote w:id="0"/>
  </w:footnotePr>
  <w:endnotePr>
    <w:endnote w:id="-1"/>
    <w:endnote w:id="0"/>
  </w:endnotePr>
  <w:compat/>
  <w:rsids>
    <w:rsidRoot w:val="00963421"/>
    <w:rsid w:val="00001BCA"/>
    <w:rsid w:val="000069BE"/>
    <w:rsid w:val="00017A7E"/>
    <w:rsid w:val="00025396"/>
    <w:rsid w:val="00033F50"/>
    <w:rsid w:val="0005415E"/>
    <w:rsid w:val="00055F7E"/>
    <w:rsid w:val="00074751"/>
    <w:rsid w:val="00075CD0"/>
    <w:rsid w:val="000A6CCB"/>
    <w:rsid w:val="000C72E8"/>
    <w:rsid w:val="000D1E83"/>
    <w:rsid w:val="000D4A0F"/>
    <w:rsid w:val="000D5C10"/>
    <w:rsid w:val="000E1118"/>
    <w:rsid w:val="000F49FB"/>
    <w:rsid w:val="000F6AB9"/>
    <w:rsid w:val="00121CC6"/>
    <w:rsid w:val="00123247"/>
    <w:rsid w:val="0012608C"/>
    <w:rsid w:val="00126291"/>
    <w:rsid w:val="00126A9F"/>
    <w:rsid w:val="00127FC0"/>
    <w:rsid w:val="001351EB"/>
    <w:rsid w:val="00140C31"/>
    <w:rsid w:val="00144D08"/>
    <w:rsid w:val="001811AF"/>
    <w:rsid w:val="001845EC"/>
    <w:rsid w:val="00195F2F"/>
    <w:rsid w:val="0019707A"/>
    <w:rsid w:val="001C0A70"/>
    <w:rsid w:val="001C657E"/>
    <w:rsid w:val="001E17B6"/>
    <w:rsid w:val="001E2D1B"/>
    <w:rsid w:val="001F0252"/>
    <w:rsid w:val="001F39B9"/>
    <w:rsid w:val="00222358"/>
    <w:rsid w:val="00224664"/>
    <w:rsid w:val="00240987"/>
    <w:rsid w:val="002525CD"/>
    <w:rsid w:val="00255FF6"/>
    <w:rsid w:val="00256908"/>
    <w:rsid w:val="002574CB"/>
    <w:rsid w:val="00266B87"/>
    <w:rsid w:val="002D4089"/>
    <w:rsid w:val="002E4BB6"/>
    <w:rsid w:val="002F2266"/>
    <w:rsid w:val="003058A4"/>
    <w:rsid w:val="0031021D"/>
    <w:rsid w:val="0031715D"/>
    <w:rsid w:val="00326A22"/>
    <w:rsid w:val="003419F4"/>
    <w:rsid w:val="00351B2B"/>
    <w:rsid w:val="003555E3"/>
    <w:rsid w:val="003660FE"/>
    <w:rsid w:val="00377872"/>
    <w:rsid w:val="003815BA"/>
    <w:rsid w:val="00393257"/>
    <w:rsid w:val="00394A83"/>
    <w:rsid w:val="0039504A"/>
    <w:rsid w:val="003A4162"/>
    <w:rsid w:val="003B7A51"/>
    <w:rsid w:val="003C1490"/>
    <w:rsid w:val="003C2775"/>
    <w:rsid w:val="003C4068"/>
    <w:rsid w:val="003D0EFC"/>
    <w:rsid w:val="003D5E33"/>
    <w:rsid w:val="003E5ADE"/>
    <w:rsid w:val="003E6E87"/>
    <w:rsid w:val="00420DEA"/>
    <w:rsid w:val="00420F23"/>
    <w:rsid w:val="00424383"/>
    <w:rsid w:val="00445629"/>
    <w:rsid w:val="00446EED"/>
    <w:rsid w:val="00447678"/>
    <w:rsid w:val="00450D52"/>
    <w:rsid w:val="004577E8"/>
    <w:rsid w:val="00471929"/>
    <w:rsid w:val="0048039A"/>
    <w:rsid w:val="00481C8E"/>
    <w:rsid w:val="00493B63"/>
    <w:rsid w:val="004C7981"/>
    <w:rsid w:val="004E6DC6"/>
    <w:rsid w:val="004E72E7"/>
    <w:rsid w:val="004F5003"/>
    <w:rsid w:val="0050310F"/>
    <w:rsid w:val="0050451A"/>
    <w:rsid w:val="00511EF4"/>
    <w:rsid w:val="00531A8E"/>
    <w:rsid w:val="00535E6F"/>
    <w:rsid w:val="00543F37"/>
    <w:rsid w:val="00550250"/>
    <w:rsid w:val="00553FFE"/>
    <w:rsid w:val="00563134"/>
    <w:rsid w:val="005726D2"/>
    <w:rsid w:val="0057573B"/>
    <w:rsid w:val="005817DD"/>
    <w:rsid w:val="0058543C"/>
    <w:rsid w:val="00592E35"/>
    <w:rsid w:val="005A0D22"/>
    <w:rsid w:val="005A229C"/>
    <w:rsid w:val="005A497C"/>
    <w:rsid w:val="005B0D8A"/>
    <w:rsid w:val="005B0FC1"/>
    <w:rsid w:val="005B5F0B"/>
    <w:rsid w:val="005D17C5"/>
    <w:rsid w:val="005D581D"/>
    <w:rsid w:val="005F52E0"/>
    <w:rsid w:val="005F5764"/>
    <w:rsid w:val="005F6B0B"/>
    <w:rsid w:val="00602F08"/>
    <w:rsid w:val="00614FD7"/>
    <w:rsid w:val="00625512"/>
    <w:rsid w:val="00644BBB"/>
    <w:rsid w:val="006529B7"/>
    <w:rsid w:val="00654C12"/>
    <w:rsid w:val="00666138"/>
    <w:rsid w:val="00676D17"/>
    <w:rsid w:val="00692204"/>
    <w:rsid w:val="00693130"/>
    <w:rsid w:val="006A09A2"/>
    <w:rsid w:val="006A4BC0"/>
    <w:rsid w:val="006B684B"/>
    <w:rsid w:val="006C25FB"/>
    <w:rsid w:val="006D11AE"/>
    <w:rsid w:val="006E5D39"/>
    <w:rsid w:val="006E5FBB"/>
    <w:rsid w:val="006F532B"/>
    <w:rsid w:val="00706A9E"/>
    <w:rsid w:val="00716C5D"/>
    <w:rsid w:val="007207C5"/>
    <w:rsid w:val="00742D9D"/>
    <w:rsid w:val="00755B78"/>
    <w:rsid w:val="00756B30"/>
    <w:rsid w:val="0076039B"/>
    <w:rsid w:val="00791DA2"/>
    <w:rsid w:val="007A6CB4"/>
    <w:rsid w:val="007A77F3"/>
    <w:rsid w:val="007B3DF1"/>
    <w:rsid w:val="007C3EA6"/>
    <w:rsid w:val="007F306B"/>
    <w:rsid w:val="00821255"/>
    <w:rsid w:val="00827EC9"/>
    <w:rsid w:val="008553F5"/>
    <w:rsid w:val="008559C4"/>
    <w:rsid w:val="00863A1D"/>
    <w:rsid w:val="00871B0F"/>
    <w:rsid w:val="00880493"/>
    <w:rsid w:val="00885652"/>
    <w:rsid w:val="0089712A"/>
    <w:rsid w:val="008A69F9"/>
    <w:rsid w:val="008B4923"/>
    <w:rsid w:val="008D0976"/>
    <w:rsid w:val="008D34AD"/>
    <w:rsid w:val="008D429B"/>
    <w:rsid w:val="008E7916"/>
    <w:rsid w:val="0090780D"/>
    <w:rsid w:val="009129BD"/>
    <w:rsid w:val="00920400"/>
    <w:rsid w:val="00926C8D"/>
    <w:rsid w:val="00930D46"/>
    <w:rsid w:val="00932065"/>
    <w:rsid w:val="00963421"/>
    <w:rsid w:val="009744B1"/>
    <w:rsid w:val="0097599A"/>
    <w:rsid w:val="00975C0F"/>
    <w:rsid w:val="00977485"/>
    <w:rsid w:val="00982946"/>
    <w:rsid w:val="0098424A"/>
    <w:rsid w:val="009907E2"/>
    <w:rsid w:val="009A6FCD"/>
    <w:rsid w:val="009B6A34"/>
    <w:rsid w:val="009C5571"/>
    <w:rsid w:val="009C69CE"/>
    <w:rsid w:val="009D1190"/>
    <w:rsid w:val="009D2E70"/>
    <w:rsid w:val="009E05C1"/>
    <w:rsid w:val="009F2BF5"/>
    <w:rsid w:val="00A013CE"/>
    <w:rsid w:val="00A13229"/>
    <w:rsid w:val="00A21A49"/>
    <w:rsid w:val="00A2761D"/>
    <w:rsid w:val="00A41981"/>
    <w:rsid w:val="00A476F0"/>
    <w:rsid w:val="00AA282C"/>
    <w:rsid w:val="00AD4120"/>
    <w:rsid w:val="00AF2638"/>
    <w:rsid w:val="00B03207"/>
    <w:rsid w:val="00B07466"/>
    <w:rsid w:val="00B07668"/>
    <w:rsid w:val="00B1560E"/>
    <w:rsid w:val="00B2501C"/>
    <w:rsid w:val="00B32E4E"/>
    <w:rsid w:val="00B62C42"/>
    <w:rsid w:val="00B700FB"/>
    <w:rsid w:val="00B71032"/>
    <w:rsid w:val="00B76E69"/>
    <w:rsid w:val="00B9267B"/>
    <w:rsid w:val="00B93F4D"/>
    <w:rsid w:val="00BA12E2"/>
    <w:rsid w:val="00BA7065"/>
    <w:rsid w:val="00BD0394"/>
    <w:rsid w:val="00BD402D"/>
    <w:rsid w:val="00BE600B"/>
    <w:rsid w:val="00BF0E99"/>
    <w:rsid w:val="00BF7023"/>
    <w:rsid w:val="00C1228F"/>
    <w:rsid w:val="00C14E9D"/>
    <w:rsid w:val="00C205F6"/>
    <w:rsid w:val="00C2407B"/>
    <w:rsid w:val="00C27099"/>
    <w:rsid w:val="00C42820"/>
    <w:rsid w:val="00C449C8"/>
    <w:rsid w:val="00C63650"/>
    <w:rsid w:val="00C6736B"/>
    <w:rsid w:val="00C72350"/>
    <w:rsid w:val="00C740C1"/>
    <w:rsid w:val="00C765EE"/>
    <w:rsid w:val="00C8676B"/>
    <w:rsid w:val="00C96EC7"/>
    <w:rsid w:val="00CA004E"/>
    <w:rsid w:val="00CA3BEC"/>
    <w:rsid w:val="00CB000F"/>
    <w:rsid w:val="00CC72E6"/>
    <w:rsid w:val="00CD14D0"/>
    <w:rsid w:val="00CF5AB6"/>
    <w:rsid w:val="00D11B8F"/>
    <w:rsid w:val="00D1425E"/>
    <w:rsid w:val="00D264D6"/>
    <w:rsid w:val="00D32AE3"/>
    <w:rsid w:val="00D354E3"/>
    <w:rsid w:val="00D35B1A"/>
    <w:rsid w:val="00D40183"/>
    <w:rsid w:val="00D42813"/>
    <w:rsid w:val="00D4618D"/>
    <w:rsid w:val="00D56049"/>
    <w:rsid w:val="00D570BE"/>
    <w:rsid w:val="00D62255"/>
    <w:rsid w:val="00D8604A"/>
    <w:rsid w:val="00D95052"/>
    <w:rsid w:val="00D97087"/>
    <w:rsid w:val="00DA3081"/>
    <w:rsid w:val="00DA7466"/>
    <w:rsid w:val="00DB4F14"/>
    <w:rsid w:val="00DB500E"/>
    <w:rsid w:val="00DC60B1"/>
    <w:rsid w:val="00DD295C"/>
    <w:rsid w:val="00DF5A59"/>
    <w:rsid w:val="00E02058"/>
    <w:rsid w:val="00E03C73"/>
    <w:rsid w:val="00E07056"/>
    <w:rsid w:val="00E21772"/>
    <w:rsid w:val="00E45BF3"/>
    <w:rsid w:val="00E50F85"/>
    <w:rsid w:val="00E74BD6"/>
    <w:rsid w:val="00E7650B"/>
    <w:rsid w:val="00E84DE8"/>
    <w:rsid w:val="00E855ED"/>
    <w:rsid w:val="00E85E5B"/>
    <w:rsid w:val="00E874BD"/>
    <w:rsid w:val="00E9228A"/>
    <w:rsid w:val="00EA39B0"/>
    <w:rsid w:val="00EC22D3"/>
    <w:rsid w:val="00ED1565"/>
    <w:rsid w:val="00ED5130"/>
    <w:rsid w:val="00ED6EFE"/>
    <w:rsid w:val="00ED79DD"/>
    <w:rsid w:val="00ED7C97"/>
    <w:rsid w:val="00EE380F"/>
    <w:rsid w:val="00EE74F6"/>
    <w:rsid w:val="00EF12A5"/>
    <w:rsid w:val="00F044D3"/>
    <w:rsid w:val="00F432F9"/>
    <w:rsid w:val="00F623B3"/>
    <w:rsid w:val="00F630C1"/>
    <w:rsid w:val="00F7768D"/>
    <w:rsid w:val="00F90B4B"/>
    <w:rsid w:val="00F94565"/>
    <w:rsid w:val="00FA64C5"/>
    <w:rsid w:val="00FA75F4"/>
    <w:rsid w:val="00FC0375"/>
    <w:rsid w:val="00FC3D0C"/>
    <w:rsid w:val="00FC425D"/>
    <w:rsid w:val="00FD2E2C"/>
    <w:rsid w:val="00FD46B6"/>
    <w:rsid w:val="00FD70C2"/>
    <w:rsid w:val="00FE2808"/>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27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5EE"/>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 w:type="paragraph" w:styleId="Bibliografa">
    <w:name w:val="Bibliography"/>
    <w:basedOn w:val="Normal"/>
    <w:next w:val="Normal"/>
    <w:uiPriority w:val="37"/>
    <w:unhideWhenUsed/>
    <w:rsid w:val="003C1490"/>
  </w:style>
  <w:style w:type="character" w:customStyle="1" w:styleId="goohl0">
    <w:name w:val="goohl0"/>
    <w:basedOn w:val="Fuentedeprrafopredeter"/>
    <w:rsid w:val="00614FD7"/>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542056299">
      <w:bodyDiv w:val="1"/>
      <w:marLeft w:val="0"/>
      <w:marRight w:val="0"/>
      <w:marTop w:val="0"/>
      <w:marBottom w:val="0"/>
      <w:divBdr>
        <w:top w:val="none" w:sz="0" w:space="0" w:color="auto"/>
        <w:left w:val="none" w:sz="0" w:space="0" w:color="auto"/>
        <w:bottom w:val="none" w:sz="0" w:space="0" w:color="auto"/>
        <w:right w:val="none" w:sz="0" w:space="0" w:color="auto"/>
      </w:divBdr>
      <w:divsChild>
        <w:div w:id="1784378535">
          <w:marLeft w:val="0"/>
          <w:marRight w:val="0"/>
          <w:marTop w:val="0"/>
          <w:marBottom w:val="0"/>
          <w:divBdr>
            <w:top w:val="none" w:sz="0" w:space="0" w:color="auto"/>
            <w:left w:val="none" w:sz="0" w:space="0" w:color="auto"/>
            <w:bottom w:val="none" w:sz="0" w:space="0" w:color="auto"/>
            <w:right w:val="none" w:sz="0" w:space="0" w:color="auto"/>
          </w:divBdr>
        </w:div>
        <w:div w:id="1680230256">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4991">
      <w:bodyDiv w:val="1"/>
      <w:marLeft w:val="0"/>
      <w:marRight w:val="0"/>
      <w:marTop w:val="0"/>
      <w:marBottom w:val="0"/>
      <w:divBdr>
        <w:top w:val="none" w:sz="0" w:space="0" w:color="auto"/>
        <w:left w:val="none" w:sz="0" w:space="0" w:color="auto"/>
        <w:bottom w:val="none" w:sz="0" w:space="0" w:color="auto"/>
        <w:right w:val="none" w:sz="0" w:space="0" w:color="auto"/>
      </w:divBdr>
      <w:divsChild>
        <w:div w:id="550307666">
          <w:marLeft w:val="0"/>
          <w:marRight w:val="0"/>
          <w:marTop w:val="0"/>
          <w:marBottom w:val="0"/>
          <w:divBdr>
            <w:top w:val="none" w:sz="0" w:space="0" w:color="auto"/>
            <w:left w:val="none" w:sz="0" w:space="0" w:color="auto"/>
            <w:bottom w:val="none" w:sz="0" w:space="0" w:color="auto"/>
            <w:right w:val="none" w:sz="0" w:space="0" w:color="auto"/>
          </w:divBdr>
        </w:div>
        <w:div w:id="1441946160">
          <w:marLeft w:val="0"/>
          <w:marRight w:val="0"/>
          <w:marTop w:val="0"/>
          <w:marBottom w:val="0"/>
          <w:divBdr>
            <w:top w:val="none" w:sz="0" w:space="0" w:color="auto"/>
            <w:left w:val="none" w:sz="0" w:space="0" w:color="auto"/>
            <w:bottom w:val="none" w:sz="0" w:space="0" w:color="auto"/>
            <w:right w:val="none" w:sz="0" w:space="0" w:color="auto"/>
          </w:divBdr>
        </w:div>
        <w:div w:id="2077699412">
          <w:marLeft w:val="0"/>
          <w:marRight w:val="0"/>
          <w:marTop w:val="0"/>
          <w:marBottom w:val="0"/>
          <w:divBdr>
            <w:top w:val="none" w:sz="0" w:space="0" w:color="auto"/>
            <w:left w:val="none" w:sz="0" w:space="0" w:color="auto"/>
            <w:bottom w:val="none" w:sz="0" w:space="0" w:color="auto"/>
            <w:right w:val="none" w:sz="0" w:space="0" w:color="auto"/>
          </w:divBdr>
        </w:div>
        <w:div w:id="2016032639">
          <w:marLeft w:val="0"/>
          <w:marRight w:val="0"/>
          <w:marTop w:val="0"/>
          <w:marBottom w:val="0"/>
          <w:divBdr>
            <w:top w:val="none" w:sz="0" w:space="0" w:color="auto"/>
            <w:left w:val="none" w:sz="0" w:space="0" w:color="auto"/>
            <w:bottom w:val="none" w:sz="0" w:space="0" w:color="auto"/>
            <w:right w:val="none" w:sz="0" w:space="0" w:color="auto"/>
          </w:divBdr>
        </w:div>
        <w:div w:id="155002153">
          <w:marLeft w:val="0"/>
          <w:marRight w:val="0"/>
          <w:marTop w:val="0"/>
          <w:marBottom w:val="0"/>
          <w:divBdr>
            <w:top w:val="none" w:sz="0" w:space="0" w:color="auto"/>
            <w:left w:val="none" w:sz="0" w:space="0" w:color="auto"/>
            <w:bottom w:val="none" w:sz="0" w:space="0" w:color="auto"/>
            <w:right w:val="none" w:sz="0" w:space="0" w:color="auto"/>
          </w:divBdr>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7.xml"/><Relationship Id="rId26" Type="http://schemas.openxmlformats.org/officeDocument/2006/relationships/image" Target="media/image8.png"/><Relationship Id="rId39"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eader" Target="header9.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7.png"/><Relationship Id="rId33" Type="http://schemas.openxmlformats.org/officeDocument/2006/relationships/header" Target="header10.xml"/><Relationship Id="rId38" Type="http://schemas.openxmlformats.org/officeDocument/2006/relationships/image" Target="media/image16.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image" Target="media/image1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ablo\Desktop\proyecto\Memoria%20del%20proyecto\Memoria.docx" TargetMode="External"/><Relationship Id="rId24" Type="http://schemas.openxmlformats.org/officeDocument/2006/relationships/image" Target="media/image6.png"/><Relationship Id="rId32" Type="http://schemas.openxmlformats.org/officeDocument/2006/relationships/hyperlink" Target="http://www-sop.inria.fr/asclepios/software/MedINRIA/" TargetMode="External"/><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10.jpeg"/><Relationship Id="rId36" Type="http://schemas.openxmlformats.org/officeDocument/2006/relationships/image" Target="media/image14.png"/><Relationship Id="rId49" Type="http://schemas.openxmlformats.org/officeDocument/2006/relationships/image" Target="media/image27.png"/><Relationship Id="rId10" Type="http://schemas.openxmlformats.org/officeDocument/2006/relationships/hyperlink" Target="file:///C:\Users\Pablo\Desktop\proyecto\Memoria%20del%20proyecto\Memoria.docx" TargetMode="External"/><Relationship Id="rId19" Type="http://schemas.openxmlformats.org/officeDocument/2006/relationships/image" Target="media/image3.png"/><Relationship Id="rId31" Type="http://schemas.openxmlformats.org/officeDocument/2006/relationships/hyperlink" Target="http://www.slicer.org/" TargetMode="External"/><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yperlink" Target="http://www.lpi.tel.uva.es/usimagtool/" TargetMode="Externa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header" Target="header1.xml"/><Relationship Id="rId51"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Pet02</b:Tag>
    <b:SourceType>JournalArticle</b:SourceType>
    <b:Guid>{269AD39B-E526-43B3-906F-8CA8B7BBB0C9}</b:Guid>
    <b:LCID>0</b:LCID>
    <b:Author>
      <b:Author>
        <b:NameList>
          <b:Person>
            <b:Last>Peter J. Basser</b:Last>
            <b:First>Derek</b:First>
            <b:Middle>K. Jones</b:Middle>
          </b:Person>
        </b:NameList>
      </b:Author>
    </b:Author>
    <b:Title>Diffusion-tensor MRI: theory, experimental design and data analysis - a technical review</b:Title>
    <b:Year>2002</b:Year>
    <b:JournalName>NMR Biomed. 15</b:JournalName>
    <b:Pages>456-467</b:Pages>
    <b:RefOrder>1</b:RefOrder>
  </b:Source>
</b:Sources>
</file>

<file path=customXml/itemProps1.xml><?xml version="1.0" encoding="utf-8"?>
<ds:datastoreItem xmlns:ds="http://schemas.openxmlformats.org/officeDocument/2006/customXml" ds:itemID="{327943D8-C569-4573-ACBC-B4B37ECF71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TotalTime>
  <Pages>86</Pages>
  <Words>19911</Words>
  <Characters>109512</Characters>
  <Application>Microsoft Office Word</Application>
  <DocSecurity>0</DocSecurity>
  <Lines>912</Lines>
  <Paragraphs>258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129165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120</cp:revision>
  <cp:lastPrinted>2010-07-09T13:42:00Z</cp:lastPrinted>
  <dcterms:created xsi:type="dcterms:W3CDTF">2010-06-09T17:20:00Z</dcterms:created>
  <dcterms:modified xsi:type="dcterms:W3CDTF">2010-07-09T15:38:00Z</dcterms:modified>
</cp:coreProperties>
</file>